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二</w:t>
      </w:r>
      <w:del w:id="0" w:author="Administrator" w:date="2017-09-15T00:48:03Z">
        <w:r>
          <w:rPr>
            <w:lang w:val="en-US"/>
          </w:rPr>
          <w:delText>，</w:delText>
        </w:r>
      </w:del>
      <w:ins w:id="1" w:author="Administrator" w:date="2017-09-15T00:48:03Z">
        <w:r>
          <w:rPr>
            <w:rFonts w:hint="eastAsia"/>
            <w:lang w:val="en-US" w:eastAsia="zh-CN"/>
          </w:rPr>
          <w:t>.</w:t>
        </w:r>
      </w:ins>
      <w:r>
        <w:rPr>
          <w:rFonts w:hint="eastAsia"/>
        </w:rPr>
        <w:t>认识</w:t>
      </w:r>
      <w:r>
        <w:t>清华</w:t>
      </w:r>
    </w:p>
    <w:p>
      <w:pPr>
        <w:pStyle w:val="11"/>
        <w:numPr>
          <w:ilvl w:val="0"/>
          <w:numId w:val="1"/>
        </w:numPr>
        <w:ind w:firstLineChars="0"/>
      </w:pPr>
      <w:r>
        <w:rPr>
          <w:rFonts w:hint="eastAsia"/>
        </w:rPr>
        <w:t>校园</w:t>
      </w:r>
      <w:r>
        <w:t>探索</w:t>
      </w:r>
    </w:p>
    <w:p>
      <w:pPr>
        <w:pStyle w:val="11"/>
        <w:ind w:left="360" w:firstLine="0" w:firstLineChars="0"/>
      </w:pPr>
      <w:ins w:id="2" w:author="Administrator" w:date="2017-09-15T00:51:11Z">
        <w:r>
          <w:rPr>
            <w:rFonts w:hint="eastAsia"/>
            <w:lang w:val="en-US" w:eastAsia="zh-CN"/>
          </w:rPr>
          <w:t>1</w:t>
        </w:r>
      </w:ins>
      <w:ins w:id="3" w:author="Administrator" w:date="2017-09-15T00:51:12Z">
        <w:r>
          <w:rPr>
            <w:rFonts w:hint="eastAsia"/>
            <w:lang w:val="en-US" w:eastAsia="zh-CN"/>
          </w:rPr>
          <w:t>.1</w:t>
        </w:r>
      </w:ins>
      <w:r>
        <w:t>清华校内</w:t>
      </w:r>
      <w:r>
        <w:rPr>
          <w:rFonts w:hint="eastAsia"/>
        </w:rPr>
        <w:t>主要</w:t>
      </w:r>
      <w:r>
        <w:t>建筑物</w:t>
      </w:r>
    </w:p>
    <w:p>
      <w:pPr>
        <w:pStyle w:val="11"/>
        <w:ind w:left="360" w:firstLine="0" w:firstLineChars="0"/>
      </w:pPr>
      <w:r>
        <w:rPr>
          <w:rFonts w:hint="eastAsia"/>
        </w:rPr>
        <w:drawing>
          <wp:inline distT="0" distB="0" distL="0" distR="0">
            <wp:extent cx="5270500" cy="34639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270500" cy="3463925"/>
                    </a:xfrm>
                    <a:prstGeom prst="rect">
                      <a:avLst/>
                    </a:prstGeom>
                  </pic:spPr>
                </pic:pic>
              </a:graphicData>
            </a:graphic>
          </wp:inline>
        </w:drawing>
      </w:r>
    </w:p>
    <w:p>
      <w:pPr>
        <w:pStyle w:val="11"/>
        <w:ind w:left="360" w:firstLine="0" w:firstLineChars="0"/>
        <w:rPr>
          <w:rFonts w:hint="eastAsia"/>
          <w:color w:val="FF0000"/>
          <w:sz w:val="20"/>
        </w:rPr>
      </w:pPr>
      <w:ins w:id="4" w:author="Administrator" w:date="2017-09-15T00:48:24Z">
        <w:r>
          <w:rPr>
            <w:rFonts w:hint="eastAsia"/>
            <w:color w:val="FF0000"/>
            <w:sz w:val="20"/>
            <w:lang w:eastAsia="zh-CN"/>
          </w:rPr>
          <w:t>地图</w:t>
        </w:r>
      </w:ins>
      <w:ins w:id="5" w:author="Administrator" w:date="2017-09-15T00:48:25Z">
        <w:r>
          <w:rPr>
            <w:rFonts w:hint="eastAsia"/>
            <w:color w:val="FF0000"/>
            <w:sz w:val="20"/>
            <w:lang w:eastAsia="zh-CN"/>
          </w:rPr>
          <w:t>换</w:t>
        </w:r>
      </w:ins>
      <w:ins w:id="6" w:author="Administrator" w:date="2017-09-15T00:48:27Z">
        <w:r>
          <w:rPr>
            <w:rFonts w:hint="eastAsia"/>
            <w:color w:val="FF0000"/>
            <w:sz w:val="20"/>
            <w:lang w:eastAsia="zh-CN"/>
          </w:rPr>
          <w:t>主要</w:t>
        </w:r>
      </w:ins>
      <w:ins w:id="7" w:author="Administrator" w:date="2017-09-15T00:48:30Z">
        <w:r>
          <w:rPr>
            <w:rFonts w:hint="eastAsia"/>
            <w:color w:val="FF0000"/>
            <w:sz w:val="20"/>
            <w:lang w:eastAsia="zh-CN"/>
          </w:rPr>
          <w:t>建筑物</w:t>
        </w:r>
      </w:ins>
      <w:ins w:id="8" w:author="Administrator" w:date="2017-09-15T00:48:31Z">
        <w:r>
          <w:rPr>
            <w:rFonts w:hint="eastAsia"/>
            <w:color w:val="FF0000"/>
            <w:sz w:val="20"/>
            <w:lang w:eastAsia="zh-CN"/>
          </w:rPr>
          <w:t>的</w:t>
        </w:r>
      </w:ins>
      <w:ins w:id="9" w:author="Administrator" w:date="2017-09-15T00:48:32Z">
        <w:r>
          <w:rPr>
            <w:rFonts w:hint="eastAsia"/>
            <w:color w:val="FF0000"/>
            <w:sz w:val="20"/>
            <w:lang w:eastAsia="zh-CN"/>
          </w:rPr>
          <w:t>（</w:t>
        </w:r>
      </w:ins>
      <w:ins w:id="10" w:author="Administrator" w:date="2017-09-15T00:48:38Z">
        <w:r>
          <w:rPr>
            <w:rFonts w:hint="eastAsia"/>
            <w:color w:val="FF0000"/>
            <w:sz w:val="20"/>
            <w:lang w:eastAsia="zh-CN"/>
          </w:rPr>
          <w:t>有</w:t>
        </w:r>
      </w:ins>
      <w:ins w:id="11" w:author="Administrator" w:date="2017-09-15T00:48:39Z">
        <w:r>
          <w:rPr>
            <w:rFonts w:hint="eastAsia"/>
            <w:color w:val="FF0000"/>
            <w:sz w:val="20"/>
            <w:lang w:eastAsia="zh-CN"/>
          </w:rPr>
          <w:t>明确</w:t>
        </w:r>
      </w:ins>
      <w:ins w:id="12" w:author="Administrator" w:date="2017-09-15T00:48:40Z">
        <w:r>
          <w:rPr>
            <w:rFonts w:hint="eastAsia"/>
            <w:color w:val="FF0000"/>
            <w:sz w:val="20"/>
            <w:lang w:eastAsia="zh-CN"/>
          </w:rPr>
          <w:t>标</w:t>
        </w:r>
      </w:ins>
      <w:ins w:id="13" w:author="Administrator" w:date="2017-09-15T00:48:41Z">
        <w:r>
          <w:rPr>
            <w:rFonts w:hint="eastAsia"/>
            <w:color w:val="FF0000"/>
            <w:sz w:val="20"/>
            <w:lang w:eastAsia="zh-CN"/>
          </w:rPr>
          <w:t>识</w:t>
        </w:r>
      </w:ins>
      <w:ins w:id="14" w:author="Administrator" w:date="2017-09-15T00:48:45Z">
        <w:r>
          <w:rPr>
            <w:rFonts w:hint="eastAsia"/>
            <w:color w:val="FF0000"/>
            <w:sz w:val="20"/>
            <w:lang w:eastAsia="zh-CN"/>
          </w:rPr>
          <w:t>，其它</w:t>
        </w:r>
      </w:ins>
      <w:ins w:id="15" w:author="Administrator" w:date="2017-09-15T00:48:46Z">
        <w:r>
          <w:rPr>
            <w:rFonts w:hint="eastAsia"/>
            <w:color w:val="FF0000"/>
            <w:sz w:val="20"/>
            <w:lang w:eastAsia="zh-CN"/>
          </w:rPr>
          <w:t>可</w:t>
        </w:r>
      </w:ins>
      <w:ins w:id="16" w:author="Administrator" w:date="2017-09-15T00:48:53Z">
        <w:r>
          <w:rPr>
            <w:rFonts w:hint="eastAsia"/>
            <w:color w:val="FF0000"/>
            <w:sz w:val="20"/>
            <w:lang w:eastAsia="zh-CN"/>
          </w:rPr>
          <w:t>灰化</w:t>
        </w:r>
      </w:ins>
      <w:ins w:id="17" w:author="Administrator" w:date="2017-09-15T00:48:54Z">
        <w:r>
          <w:rPr>
            <w:rFonts w:hint="eastAsia"/>
            <w:color w:val="FF0000"/>
            <w:sz w:val="20"/>
            <w:lang w:eastAsia="zh-CN"/>
          </w:rPr>
          <w:t>，</w:t>
        </w:r>
      </w:ins>
      <w:ins w:id="18" w:author="Administrator" w:date="2017-09-15T00:48:55Z">
        <w:r>
          <w:rPr>
            <w:rFonts w:hint="eastAsia"/>
            <w:color w:val="FF0000"/>
            <w:sz w:val="20"/>
            <w:lang w:eastAsia="zh-CN"/>
          </w:rPr>
          <w:t>同时</w:t>
        </w:r>
      </w:ins>
      <w:ins w:id="19" w:author="Administrator" w:date="2017-09-15T00:48:56Z">
        <w:r>
          <w:rPr>
            <w:rFonts w:hint="eastAsia"/>
            <w:color w:val="FF0000"/>
            <w:sz w:val="20"/>
            <w:lang w:eastAsia="zh-CN"/>
          </w:rPr>
          <w:t>标注</w:t>
        </w:r>
      </w:ins>
      <w:ins w:id="20" w:author="Administrator" w:date="2017-09-15T00:48:59Z">
        <w:r>
          <w:rPr>
            <w:rFonts w:hint="eastAsia"/>
            <w:color w:val="FF0000"/>
            <w:sz w:val="20"/>
            <w:lang w:eastAsia="zh-CN"/>
          </w:rPr>
          <w:t>几个</w:t>
        </w:r>
      </w:ins>
      <w:ins w:id="21" w:author="Administrator" w:date="2017-09-15T00:49:01Z">
        <w:r>
          <w:rPr>
            <w:rFonts w:hint="eastAsia"/>
            <w:color w:val="FF0000"/>
            <w:sz w:val="20"/>
            <w:lang w:eastAsia="zh-CN"/>
          </w:rPr>
          <w:t>大门</w:t>
        </w:r>
      </w:ins>
      <w:ins w:id="22" w:author="Administrator" w:date="2017-09-15T00:49:02Z">
        <w:r>
          <w:rPr>
            <w:rFonts w:hint="eastAsia"/>
            <w:color w:val="FF0000"/>
            <w:sz w:val="20"/>
            <w:lang w:eastAsia="zh-CN"/>
          </w:rPr>
          <w:t>的</w:t>
        </w:r>
      </w:ins>
      <w:ins w:id="23" w:author="Administrator" w:date="2017-09-15T00:49:04Z">
        <w:r>
          <w:rPr>
            <w:rFonts w:hint="eastAsia"/>
            <w:color w:val="FF0000"/>
            <w:sz w:val="20"/>
            <w:lang w:eastAsia="zh-CN"/>
          </w:rPr>
          <w:t>位置</w:t>
        </w:r>
      </w:ins>
      <w:ins w:id="24" w:author="Administrator" w:date="2017-09-15T01:15:47Z">
        <w:r>
          <w:rPr>
            <w:rFonts w:hint="eastAsia"/>
            <w:color w:val="FF0000"/>
            <w:sz w:val="20"/>
            <w:lang w:eastAsia="zh-CN"/>
          </w:rPr>
          <w:t>，</w:t>
        </w:r>
      </w:ins>
      <w:ins w:id="25" w:author="Administrator" w:date="2017-09-15T01:15:48Z">
        <w:r>
          <w:rPr>
            <w:rFonts w:hint="eastAsia"/>
            <w:color w:val="FF0000"/>
            <w:sz w:val="20"/>
            <w:lang w:eastAsia="zh-CN"/>
          </w:rPr>
          <w:t>建议改为</w:t>
        </w:r>
      </w:ins>
      <w:ins w:id="26" w:author="Administrator" w:date="2017-09-15T01:15:49Z">
        <w:r>
          <w:rPr>
            <w:rFonts w:hint="eastAsia"/>
            <w:color w:val="FF0000"/>
            <w:sz w:val="20"/>
            <w:lang w:val="en-US" w:eastAsia="zh-CN"/>
          </w:rPr>
          <w:t>A</w:t>
        </w:r>
      </w:ins>
      <w:ins w:id="27" w:author="Administrator" w:date="2017-09-15T01:15:51Z">
        <w:r>
          <w:rPr>
            <w:rFonts w:hint="eastAsia"/>
            <w:color w:val="FF0000"/>
            <w:sz w:val="20"/>
            <w:lang w:val="en-US" w:eastAsia="zh-CN"/>
          </w:rPr>
          <w:t>3</w:t>
        </w:r>
      </w:ins>
      <w:ins w:id="28" w:author="Administrator" w:date="2017-09-15T01:15:52Z">
        <w:r>
          <w:rPr>
            <w:rFonts w:hint="eastAsia"/>
            <w:color w:val="FF0000"/>
            <w:sz w:val="20"/>
            <w:lang w:val="en-US" w:eastAsia="zh-CN"/>
          </w:rPr>
          <w:t>大小，跟</w:t>
        </w:r>
      </w:ins>
      <w:ins w:id="29" w:author="Administrator" w:date="2017-09-15T01:15:54Z">
        <w:r>
          <w:rPr>
            <w:rFonts w:hint="eastAsia"/>
            <w:color w:val="FF0000"/>
            <w:sz w:val="20"/>
            <w:lang w:val="en-US" w:eastAsia="zh-CN"/>
          </w:rPr>
          <w:t>下一张图</w:t>
        </w:r>
      </w:ins>
      <w:ins w:id="30" w:author="Administrator" w:date="2017-09-15T01:15:56Z">
        <w:r>
          <w:rPr>
            <w:rFonts w:hint="eastAsia"/>
            <w:color w:val="FF0000"/>
            <w:sz w:val="20"/>
            <w:lang w:val="en-US" w:eastAsia="zh-CN"/>
          </w:rPr>
          <w:t>XLP</w:t>
        </w:r>
      </w:ins>
      <w:ins w:id="31" w:author="Administrator" w:date="2017-09-15T01:16:07Z">
        <w:r>
          <w:rPr>
            <w:rFonts w:hint="eastAsia"/>
            <w:color w:val="FF0000"/>
            <w:sz w:val="20"/>
            <w:lang w:val="en-US" w:eastAsia="zh-CN"/>
          </w:rPr>
          <w:t>定向越野</w:t>
        </w:r>
      </w:ins>
      <w:ins w:id="32" w:author="Administrator" w:date="2017-09-15T01:16:09Z">
        <w:r>
          <w:rPr>
            <w:rFonts w:hint="eastAsia"/>
            <w:color w:val="FF0000"/>
            <w:sz w:val="20"/>
            <w:lang w:val="en-US" w:eastAsia="zh-CN"/>
          </w:rPr>
          <w:t>路线</w:t>
        </w:r>
      </w:ins>
      <w:ins w:id="33" w:author="Administrator" w:date="2017-09-15T01:16:11Z">
        <w:r>
          <w:rPr>
            <w:rFonts w:hint="eastAsia"/>
            <w:color w:val="FF0000"/>
            <w:sz w:val="20"/>
            <w:lang w:val="en-US" w:eastAsia="zh-CN"/>
          </w:rPr>
          <w:t>合并</w:t>
        </w:r>
      </w:ins>
      <w:ins w:id="34" w:author="Administrator" w:date="2017-09-15T01:16:14Z">
        <w:r>
          <w:rPr>
            <w:rFonts w:hint="eastAsia"/>
            <w:color w:val="FF0000"/>
            <w:sz w:val="20"/>
            <w:lang w:val="en-US" w:eastAsia="zh-CN"/>
          </w:rPr>
          <w:t>一张图</w:t>
        </w:r>
      </w:ins>
      <w:ins w:id="35" w:author="Administrator" w:date="2017-09-15T00:48:32Z">
        <w:r>
          <w:rPr>
            <w:rFonts w:hint="eastAsia"/>
            <w:color w:val="FF0000"/>
            <w:sz w:val="20"/>
            <w:lang w:eastAsia="zh-CN"/>
          </w:rPr>
          <w:t>）</w:t>
        </w:r>
      </w:ins>
      <w:r>
        <w:rPr>
          <w:color w:val="FF0000"/>
          <w:sz w:val="20"/>
        </w:rPr>
        <w:t>地图换清晰的，</w:t>
      </w:r>
      <w:r>
        <w:rPr>
          <w:rFonts w:hint="eastAsia"/>
          <w:color w:val="FF0000"/>
          <w:sz w:val="20"/>
        </w:rPr>
        <w:t>信息量</w:t>
      </w:r>
      <w:r>
        <w:rPr>
          <w:color w:val="FF0000"/>
          <w:sz w:val="20"/>
        </w:rPr>
        <w:t>少的</w:t>
      </w:r>
    </w:p>
    <w:p>
      <w:pPr>
        <w:pStyle w:val="11"/>
        <w:ind w:left="360" w:firstLine="320"/>
        <w:rPr>
          <w:sz w:val="16"/>
        </w:rPr>
      </w:pPr>
      <w:r>
        <w:rPr>
          <w:rFonts w:hint="eastAsia"/>
          <w:sz w:val="16"/>
        </w:rPr>
        <w:t>清华拥有雄厚的师资力量、先进的办学设施和中西融汇、古今贯通、文理渗透的文化氛</w:t>
      </w:r>
    </w:p>
    <w:p>
      <w:pPr>
        <w:pStyle w:val="11"/>
        <w:ind w:left="360" w:firstLine="0" w:firstLineChars="0"/>
        <w:rPr>
          <w:sz w:val="16"/>
        </w:rPr>
      </w:pPr>
      <w:r>
        <w:rPr>
          <w:rFonts w:hint="eastAsia"/>
          <w:sz w:val="16"/>
        </w:rPr>
        <w:t>围。校友中涌现出大批学术大师、兴业英才和治国人才。身处清华，你将徜徉在科学、人文和艺术的海洋中，只要你有激情与梦想，就会拥有属于自己的广袤天地。</w:t>
      </w:r>
    </w:p>
    <w:p>
      <w:pPr>
        <w:pStyle w:val="11"/>
        <w:ind w:left="360" w:firstLine="0" w:firstLineChars="0"/>
        <w:rPr>
          <w:sz w:val="20"/>
        </w:rPr>
      </w:pPr>
      <w:r>
        <w:rPr>
          <w:rFonts w:hint="eastAsia"/>
          <w:sz w:val="16"/>
        </w:rPr>
        <w:t xml:space="preserve">    近年来，新的教学楼、图书馆、博物馆和运动场馆相继投入使用，计算机网络、学术文献检索等公共服务设施已达到国际先进水平，而这些都将为你的学习生活提供优越的条件。</w:t>
      </w:r>
      <w:r>
        <w:rPr>
          <w:sz w:val="16"/>
        </w:rPr>
        <w:t>请同学们尽快熟悉清华校园。</w:t>
      </w:r>
    </w:p>
    <w:p>
      <w:pPr>
        <w:pStyle w:val="11"/>
        <w:ind w:left="360" w:firstLine="0" w:firstLineChars="0"/>
        <w:rPr>
          <w:sz w:val="20"/>
        </w:rPr>
      </w:pPr>
      <w:r>
        <w:rPr>
          <w:sz w:val="20"/>
        </w:rPr>
        <w:t xml:space="preserve">    </w:t>
      </w:r>
    </w:p>
    <w:p>
      <w:pPr>
        <w:pStyle w:val="11"/>
        <w:numPr>
          <w:ilvl w:val="-1"/>
          <w:numId w:val="0"/>
        </w:numPr>
        <w:ind w:left="360" w:firstLine="0" w:firstLineChars="0"/>
        <w:rPr>
          <w:rFonts w:hint="eastAsia"/>
          <w:sz w:val="21"/>
          <w:szCs w:val="22"/>
          <w:rPrChange w:id="37" w:author="Administrator" w:date="2017-09-15T00:50:33Z">
            <w:rPr>
              <w:sz w:val="20"/>
            </w:rPr>
          </w:rPrChange>
        </w:rPr>
        <w:pPrChange w:id="36" w:author="Administrator" w:date="2017-09-15T00:50:33Z">
          <w:pPr>
            <w:pStyle w:val="11"/>
            <w:numPr>
              <w:ilvl w:val="0"/>
              <w:numId w:val="1"/>
            </w:numPr>
            <w:ind w:firstLineChars="0"/>
          </w:pPr>
        </w:pPrChange>
      </w:pPr>
      <w:ins w:id="38" w:author="Administrator" w:date="2017-09-15T00:51:22Z">
        <w:r>
          <w:rPr>
            <w:rFonts w:hint="eastAsia"/>
            <w:sz w:val="21"/>
            <w:szCs w:val="22"/>
            <w:lang w:eastAsia="zh-CN"/>
          </w:rPr>
          <w:t>1</w:t>
        </w:r>
      </w:ins>
      <w:ins w:id="39" w:author="Administrator" w:date="2017-09-15T00:51:22Z">
        <w:r>
          <w:rPr>
            <w:rFonts w:hint="eastAsia"/>
            <w:sz w:val="21"/>
            <w:szCs w:val="22"/>
            <w:lang w:val="en-US" w:eastAsia="zh-CN"/>
          </w:rPr>
          <w:t>.</w:t>
        </w:r>
      </w:ins>
      <w:ins w:id="40" w:author="Administrator" w:date="2017-09-15T00:51:23Z">
        <w:r>
          <w:rPr>
            <w:rFonts w:hint="eastAsia"/>
            <w:sz w:val="21"/>
            <w:szCs w:val="22"/>
            <w:lang w:val="en-US" w:eastAsia="zh-CN"/>
          </w:rPr>
          <w:t>2</w:t>
        </w:r>
      </w:ins>
      <w:r>
        <w:rPr>
          <w:rFonts w:hint="eastAsia"/>
          <w:sz w:val="21"/>
          <w:szCs w:val="22"/>
          <w:rPrChange w:id="41" w:author="Administrator" w:date="2017-09-15T00:50:33Z">
            <w:rPr>
              <w:rFonts w:hint="eastAsia"/>
              <w:sz w:val="20"/>
            </w:rPr>
          </w:rPrChange>
        </w:rPr>
        <w:t>定向</w:t>
      </w:r>
      <w:r>
        <w:rPr>
          <w:rFonts w:hint="eastAsia"/>
          <w:sz w:val="21"/>
          <w:szCs w:val="22"/>
          <w:rPrChange w:id="42" w:author="Administrator" w:date="2017-09-15T00:50:33Z">
            <w:rPr>
              <w:sz w:val="20"/>
            </w:rPr>
          </w:rPrChange>
        </w:rPr>
        <w:t>越野挑战</w:t>
      </w:r>
    </w:p>
    <w:p>
      <w:pPr>
        <w:rPr>
          <w:sz w:val="20"/>
        </w:rPr>
      </w:pPr>
    </w:p>
    <w:p>
      <w:pPr>
        <w:pStyle w:val="11"/>
        <w:ind w:left="360" w:firstLine="0" w:firstLineChars="0"/>
        <w:rPr>
          <w:sz w:val="20"/>
        </w:rPr>
      </w:pPr>
      <w:r>
        <w:rPr>
          <w:rFonts w:hint="eastAsia"/>
          <w:sz w:val="20"/>
        </w:rPr>
        <w:drawing>
          <wp:inline distT="0" distB="0" distL="0" distR="0">
            <wp:extent cx="4895215" cy="3318510"/>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05398" cy="3325032"/>
                    </a:xfrm>
                    <a:prstGeom prst="rect">
                      <a:avLst/>
                    </a:prstGeom>
                  </pic:spPr>
                </pic:pic>
              </a:graphicData>
            </a:graphic>
          </wp:inline>
        </w:drawing>
      </w:r>
    </w:p>
    <w:p>
      <w:pPr>
        <w:pStyle w:val="11"/>
        <w:ind w:left="360" w:firstLine="0" w:firstLineChars="0"/>
        <w:jc w:val="center"/>
        <w:rPr>
          <w:rFonts w:hint="eastAsia" w:eastAsiaTheme="minorEastAsia"/>
          <w:sz w:val="20"/>
          <w:lang w:eastAsia="zh-CN"/>
        </w:rPr>
        <w:pPrChange w:id="43" w:author="Administrator" w:date="2017-09-15T00:50:53Z">
          <w:pPr>
            <w:pStyle w:val="11"/>
            <w:ind w:left="360" w:firstLine="0" w:firstLineChars="0"/>
          </w:pPr>
        </w:pPrChange>
      </w:pPr>
      <w:ins w:id="44" w:author="Administrator" w:date="2017-09-15T00:50:43Z">
        <w:r>
          <w:rPr>
            <w:rFonts w:hint="eastAsia"/>
            <w:sz w:val="20"/>
            <w:lang w:eastAsia="zh-CN"/>
          </w:rPr>
          <w:t>图示</w:t>
        </w:r>
      </w:ins>
      <w:ins w:id="45" w:author="Administrator" w:date="2017-09-15T00:50:46Z">
        <w:r>
          <w:rPr>
            <w:rFonts w:hint="eastAsia"/>
            <w:sz w:val="20"/>
            <w:lang w:eastAsia="zh-CN"/>
          </w:rPr>
          <w:t>路线图，</w:t>
        </w:r>
      </w:ins>
      <w:ins w:id="46" w:author="Administrator" w:date="2017-09-15T00:50:50Z">
        <w:r>
          <w:rPr>
            <w:rFonts w:hint="eastAsia"/>
            <w:sz w:val="20"/>
            <w:lang w:eastAsia="zh-CN"/>
          </w:rPr>
          <w:t>缺</w:t>
        </w:r>
      </w:ins>
      <w:ins w:id="47" w:author="Administrator" w:date="2017-09-15T00:50:47Z">
        <w:r>
          <w:rPr>
            <w:rFonts w:hint="eastAsia"/>
            <w:sz w:val="20"/>
            <w:lang w:eastAsia="zh-CN"/>
          </w:rPr>
          <w:t>标注</w:t>
        </w:r>
      </w:ins>
    </w:p>
    <w:p>
      <w:pPr>
        <w:pStyle w:val="11"/>
        <w:ind w:left="360" w:firstLine="0" w:firstLineChars="0"/>
        <w:rPr>
          <w:sz w:val="20"/>
        </w:rPr>
      </w:pPr>
      <w:ins w:id="48" w:author="Administrator" w:date="2017-09-15T00:51:05Z">
        <w:r>
          <w:rPr>
            <w:rFonts w:hint="eastAsia"/>
            <w:sz w:val="20"/>
            <w:lang w:val="en-US" w:eastAsia="zh-CN"/>
          </w:rPr>
          <w:t>1</w:t>
        </w:r>
      </w:ins>
      <w:ins w:id="49" w:author="Administrator" w:date="2017-09-15T00:51:06Z">
        <w:r>
          <w:rPr>
            <w:rFonts w:hint="eastAsia"/>
            <w:sz w:val="20"/>
            <w:lang w:val="en-US" w:eastAsia="zh-CN"/>
          </w:rPr>
          <w:t>.</w:t>
        </w:r>
      </w:ins>
      <w:r>
        <w:rPr>
          <w:sz w:val="20"/>
        </w:rPr>
        <w:t>2.1在</w:t>
      </w:r>
      <w:r>
        <w:rPr>
          <w:rFonts w:hint="eastAsia"/>
          <w:sz w:val="20"/>
        </w:rPr>
        <w:t>指定</w:t>
      </w:r>
      <w:r>
        <w:rPr>
          <w:sz w:val="20"/>
        </w:rPr>
        <w:t>的</w:t>
      </w:r>
      <w:r>
        <w:rPr>
          <w:rFonts w:hint="eastAsia"/>
          <w:sz w:val="20"/>
        </w:rPr>
        <w:t xml:space="preserve">到达指定地点，并摄像拍照       </w:t>
      </w:r>
    </w:p>
    <w:p>
      <w:pPr>
        <w:pStyle w:val="11"/>
        <w:ind w:left="360" w:firstLine="0" w:firstLineChars="0"/>
        <w:rPr>
          <w:sz w:val="16"/>
        </w:rPr>
      </w:pPr>
      <w:r>
        <w:rPr>
          <w:rFonts w:hint="eastAsia"/>
          <w:sz w:val="16"/>
        </w:rPr>
        <w:t>地点</w:t>
      </w:r>
      <w:r>
        <w:rPr>
          <w:sz w:val="16"/>
        </w:rPr>
        <w:t>包括：</w:t>
      </w:r>
      <w:r>
        <w:rPr>
          <w:rFonts w:hint="eastAsia"/>
          <w:sz w:val="16"/>
        </w:rPr>
        <w:t>二校门、日晷、伟伦楼、主楼、艺术博物馆、近春园荷塘月色亭、逸夫馆、综合体育馆，在</w:t>
      </w:r>
      <w:r>
        <w:rPr>
          <w:sz w:val="16"/>
        </w:rPr>
        <w:t>定向越野途中</w:t>
      </w:r>
      <w:r>
        <w:rPr>
          <w:rFonts w:hint="eastAsia"/>
          <w:sz w:val="16"/>
        </w:rPr>
        <w:t>同时</w:t>
      </w:r>
      <w:r>
        <w:rPr>
          <w:sz w:val="16"/>
        </w:rPr>
        <w:t>完成生存挑战</w:t>
      </w:r>
    </w:p>
    <w:p>
      <w:pPr>
        <w:pStyle w:val="11"/>
        <w:ind w:left="360" w:firstLine="0" w:firstLineChars="0"/>
        <w:rPr>
          <w:sz w:val="16"/>
        </w:rPr>
      </w:pPr>
    </w:p>
    <w:p>
      <w:pPr>
        <w:pStyle w:val="11"/>
        <w:ind w:left="360" w:firstLine="0" w:firstLineChars="0"/>
        <w:rPr>
          <w:sz w:val="20"/>
        </w:rPr>
      </w:pPr>
      <w:ins w:id="50" w:author="Administrator" w:date="2017-09-15T00:51:27Z">
        <w:r>
          <w:rPr>
            <w:rFonts w:hint="eastAsia"/>
            <w:sz w:val="20"/>
            <w:lang w:val="en-US" w:eastAsia="zh-CN"/>
          </w:rPr>
          <w:t>1.</w:t>
        </w:r>
      </w:ins>
      <w:r>
        <w:rPr>
          <w:sz w:val="20"/>
        </w:rPr>
        <w:t>2.2</w:t>
      </w:r>
      <w:r>
        <w:rPr>
          <w:rFonts w:hint="eastAsia"/>
          <w:sz w:val="20"/>
        </w:rPr>
        <w:t>挑战</w:t>
      </w:r>
      <w:r>
        <w:rPr>
          <w:sz w:val="20"/>
        </w:rPr>
        <w:t>模式：</w:t>
      </w:r>
    </w:p>
    <w:p>
      <w:pPr>
        <w:pStyle w:val="11"/>
        <w:ind w:left="360" w:firstLine="0" w:firstLineChars="0"/>
        <w:rPr>
          <w:sz w:val="20"/>
        </w:rPr>
      </w:pPr>
      <w:r>
        <w:rPr>
          <w:rFonts w:hint="eastAsia"/>
          <w:sz w:val="16"/>
        </w:rPr>
        <w:t>在定向</w:t>
      </w:r>
      <w:r>
        <w:rPr>
          <w:sz w:val="16"/>
        </w:rPr>
        <w:t>越野过程中，</w:t>
      </w:r>
      <w:r>
        <w:rPr>
          <w:rFonts w:hint="eastAsia"/>
          <w:sz w:val="16"/>
        </w:rPr>
        <w:t>将</w:t>
      </w:r>
      <w:r>
        <w:rPr>
          <w:sz w:val="16"/>
        </w:rPr>
        <w:t>发放的具有MEM特色的纪念品售卖给陌生的路人，</w:t>
      </w:r>
      <w:r>
        <w:rPr>
          <w:rFonts w:hint="eastAsia"/>
          <w:sz w:val="16"/>
        </w:rPr>
        <w:t>并</w:t>
      </w:r>
      <w:r>
        <w:rPr>
          <w:sz w:val="16"/>
        </w:rPr>
        <w:t>赠送其MEM明信片，</w:t>
      </w:r>
      <w:r>
        <w:rPr>
          <w:rFonts w:hint="eastAsia"/>
          <w:sz w:val="16"/>
        </w:rPr>
        <w:t>邀请</w:t>
      </w:r>
      <w:r>
        <w:rPr>
          <w:sz w:val="16"/>
        </w:rPr>
        <w:t>对方在签名卡上给自己留言。</w:t>
      </w:r>
    </w:p>
    <w:p>
      <w:pPr>
        <w:pStyle w:val="11"/>
        <w:ind w:left="360" w:firstLine="0" w:firstLineChars="0"/>
        <w:rPr>
          <w:sz w:val="20"/>
        </w:rPr>
      </w:pPr>
      <w:r>
        <w:rPr>
          <w:rFonts w:hint="eastAsia"/>
          <w:sz w:val="20"/>
        </w:rPr>
        <w:drawing>
          <wp:inline distT="0" distB="0" distL="0" distR="0">
            <wp:extent cx="2223135" cy="18122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60889" cy="1843612"/>
                    </a:xfrm>
                    <a:prstGeom prst="rect">
                      <a:avLst/>
                    </a:prstGeom>
                  </pic:spPr>
                </pic:pic>
              </a:graphicData>
            </a:graphic>
          </wp:inline>
        </w:drawing>
      </w:r>
      <w:r>
        <w:rPr>
          <w:rFonts w:hint="eastAsia"/>
          <w:sz w:val="20"/>
        </w:rPr>
        <w:drawing>
          <wp:inline distT="0" distB="0" distL="0" distR="0">
            <wp:extent cx="1424940" cy="1893570"/>
            <wp:effectExtent l="0" t="0" r="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436651" cy="1908543"/>
                    </a:xfrm>
                    <a:prstGeom prst="rect">
                      <a:avLst/>
                    </a:prstGeom>
                  </pic:spPr>
                </pic:pic>
              </a:graphicData>
            </a:graphic>
          </wp:inline>
        </w:drawing>
      </w:r>
      <w:r>
        <w:rPr>
          <w:rFonts w:hint="eastAsia"/>
          <w:sz w:val="20"/>
        </w:rPr>
        <w:drawing>
          <wp:inline distT="0" distB="0" distL="0" distR="0">
            <wp:extent cx="1320800"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p>
    <w:p>
      <w:pPr>
        <w:pStyle w:val="11"/>
        <w:ind w:left="360" w:firstLine="0" w:firstLineChars="0"/>
        <w:rPr>
          <w:sz w:val="20"/>
        </w:rPr>
      </w:pPr>
    </w:p>
    <w:p>
      <w:pPr>
        <w:pStyle w:val="11"/>
        <w:ind w:left="360" w:firstLine="0" w:firstLineChars="0"/>
        <w:rPr>
          <w:sz w:val="20"/>
        </w:rPr>
      </w:pPr>
      <w:ins w:id="51" w:author="Administrator" w:date="2017-09-15T00:51:36Z">
        <w:r>
          <w:rPr>
            <w:rFonts w:hint="eastAsia"/>
            <w:sz w:val="20"/>
            <w:lang w:val="en-US" w:eastAsia="zh-CN"/>
          </w:rPr>
          <w:t>1.</w:t>
        </w:r>
      </w:ins>
      <w:r>
        <w:rPr>
          <w:sz w:val="20"/>
        </w:rPr>
        <w:t>2.3</w:t>
      </w:r>
      <w:r>
        <w:rPr>
          <w:rFonts w:hint="eastAsia"/>
          <w:sz w:val="20"/>
        </w:rPr>
        <w:t>定向</w:t>
      </w:r>
      <w:r>
        <w:rPr>
          <w:sz w:val="20"/>
        </w:rPr>
        <w:t>越野心</w:t>
      </w:r>
      <w:r>
        <w:rPr>
          <w:rFonts w:hint="eastAsia"/>
          <w:sz w:val="20"/>
        </w:rPr>
        <w:t>得</w:t>
      </w:r>
      <w:r>
        <w:rPr>
          <w:sz w:val="20"/>
        </w:rPr>
        <w:t>分享</w:t>
      </w:r>
    </w:p>
    <w:p>
      <w:pPr>
        <w:pStyle w:val="11"/>
        <w:ind w:left="360" w:firstLine="0" w:firstLineChars="0"/>
        <w:rPr>
          <w:sz w:val="16"/>
        </w:rPr>
      </w:pPr>
      <w:r>
        <w:rPr>
          <w:sz w:val="16"/>
        </w:rPr>
        <w:t>完成任务的</w:t>
      </w:r>
      <w:r>
        <w:rPr>
          <w:rFonts w:hint="eastAsia"/>
          <w:sz w:val="16"/>
        </w:rPr>
        <w:t>每一个</w:t>
      </w:r>
      <w:r>
        <w:rPr>
          <w:sz w:val="16"/>
        </w:rPr>
        <w:t>小组都</w:t>
      </w:r>
      <w:r>
        <w:rPr>
          <w:rFonts w:hint="eastAsia"/>
          <w:sz w:val="16"/>
        </w:rPr>
        <w:t>有机会</w:t>
      </w:r>
      <w:r>
        <w:rPr>
          <w:sz w:val="16"/>
        </w:rPr>
        <w:t>分享自己在完成任务</w:t>
      </w:r>
      <w:r>
        <w:rPr>
          <w:rFonts w:hint="eastAsia"/>
          <w:sz w:val="16"/>
        </w:rPr>
        <w:t>途中</w:t>
      </w:r>
      <w:r>
        <w:rPr>
          <w:sz w:val="16"/>
        </w:rPr>
        <w:t>的故事，任务完成不合格的小组将会接受惩罚。完成任务的小组将有机会惩罚</w:t>
      </w:r>
      <w:r>
        <w:rPr>
          <w:rFonts w:hint="eastAsia"/>
          <w:sz w:val="16"/>
        </w:rPr>
        <w:t>任务</w:t>
      </w:r>
      <w:r>
        <w:rPr>
          <w:sz w:val="16"/>
        </w:rPr>
        <w:t>完成不合格的小组，</w:t>
      </w:r>
      <w:r>
        <w:rPr>
          <w:rFonts w:hint="eastAsia"/>
          <w:sz w:val="16"/>
        </w:rPr>
        <w:t>惩罚</w:t>
      </w:r>
      <w:r>
        <w:rPr>
          <w:sz w:val="16"/>
        </w:rPr>
        <w:t>方式保密。</w:t>
      </w:r>
    </w:p>
    <w:p>
      <w:pPr>
        <w:pStyle w:val="11"/>
        <w:ind w:left="360" w:firstLine="0" w:firstLineChars="0"/>
        <w:rPr>
          <w:sz w:val="20"/>
        </w:rPr>
      </w:pPr>
      <w:r>
        <w:rPr>
          <w:sz w:val="20"/>
        </w:rPr>
        <w:t>合格标准：</w:t>
      </w:r>
    </w:p>
    <w:p>
      <w:pPr>
        <w:pStyle w:val="11"/>
        <w:numPr>
          <w:ilvl w:val="0"/>
          <w:numId w:val="2"/>
        </w:numPr>
        <w:ind w:firstLineChars="0"/>
        <w:rPr>
          <w:sz w:val="16"/>
        </w:rPr>
      </w:pPr>
      <w:r>
        <w:rPr>
          <w:rFonts w:hint="eastAsia"/>
          <w:sz w:val="16"/>
        </w:rPr>
        <w:t>按时</w:t>
      </w:r>
      <w:r>
        <w:rPr>
          <w:sz w:val="16"/>
        </w:rPr>
        <w:t>返回教室</w:t>
      </w:r>
    </w:p>
    <w:p>
      <w:pPr>
        <w:pStyle w:val="11"/>
        <w:numPr>
          <w:ilvl w:val="0"/>
          <w:numId w:val="2"/>
        </w:numPr>
        <w:ind w:firstLineChars="0"/>
        <w:rPr>
          <w:sz w:val="16"/>
        </w:rPr>
      </w:pPr>
      <w:r>
        <w:rPr>
          <w:sz w:val="16"/>
        </w:rPr>
        <w:t>到达每个指定地点并合影留念</w:t>
      </w:r>
    </w:p>
    <w:p>
      <w:pPr>
        <w:pStyle w:val="11"/>
        <w:numPr>
          <w:ilvl w:val="0"/>
          <w:numId w:val="2"/>
        </w:numPr>
        <w:ind w:firstLineChars="0"/>
        <w:rPr>
          <w:sz w:val="16"/>
        </w:rPr>
      </w:pPr>
      <w:r>
        <w:rPr>
          <w:sz w:val="16"/>
        </w:rPr>
        <w:t>将</w:t>
      </w:r>
      <w:r>
        <w:rPr>
          <w:rFonts w:hint="eastAsia"/>
          <w:sz w:val="16"/>
        </w:rPr>
        <w:t>纪念品赠售给</w:t>
      </w:r>
      <w:r>
        <w:rPr>
          <w:sz w:val="16"/>
        </w:rPr>
        <w:t>有缘人</w:t>
      </w:r>
    </w:p>
    <w:p>
      <w:pPr>
        <w:pStyle w:val="11"/>
        <w:ind w:left="720" w:firstLine="0" w:firstLineChars="0"/>
        <w:rPr>
          <w:sz w:val="20"/>
        </w:rPr>
      </w:pPr>
    </w:p>
    <w:p>
      <w:pPr>
        <w:pStyle w:val="11"/>
        <w:ind w:left="360" w:firstLine="0" w:firstLineChars="0"/>
        <w:rPr>
          <w:sz w:val="20"/>
        </w:rPr>
      </w:pPr>
      <w:r>
        <w:rPr>
          <w:rFonts w:hint="eastAsia"/>
          <w:sz w:val="20"/>
        </w:rPr>
        <w:drawing>
          <wp:inline distT="0" distB="0" distL="0" distR="0">
            <wp:extent cx="4519930" cy="3317875"/>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46713" cy="3337726"/>
                    </a:xfrm>
                    <a:prstGeom prst="rect">
                      <a:avLst/>
                    </a:prstGeom>
                  </pic:spPr>
                </pic:pic>
              </a:graphicData>
            </a:graphic>
          </wp:inline>
        </w:drawing>
      </w:r>
    </w:p>
    <w:p>
      <w:pPr>
        <w:pStyle w:val="11"/>
        <w:ind w:left="360" w:firstLine="0" w:firstLineChars="0"/>
        <w:jc w:val="center"/>
        <w:rPr>
          <w:rFonts w:hint="eastAsia"/>
          <w:sz w:val="20"/>
        </w:rPr>
      </w:pPr>
      <w:r>
        <w:rPr>
          <w:sz w:val="20"/>
        </w:rPr>
        <w:t>上图为2017</w:t>
      </w:r>
      <w:r>
        <w:rPr>
          <w:rFonts w:hint="eastAsia"/>
          <w:sz w:val="20"/>
        </w:rPr>
        <w:t>级</w:t>
      </w:r>
      <w:r>
        <w:rPr>
          <w:sz w:val="20"/>
        </w:rPr>
        <w:t>MEM第一梯次班级第三小组分享</w:t>
      </w:r>
      <w:r>
        <w:rPr>
          <w:rFonts w:hint="eastAsia"/>
          <w:sz w:val="20"/>
        </w:rPr>
        <w:t>定向</w:t>
      </w:r>
      <w:r>
        <w:rPr>
          <w:sz w:val="20"/>
        </w:rPr>
        <w:t>越野心得感受，</w:t>
      </w:r>
      <w:r>
        <w:rPr>
          <w:rFonts w:hint="eastAsia"/>
          <w:sz w:val="20"/>
        </w:rPr>
        <w:t>小组</w:t>
      </w:r>
      <w:r>
        <w:rPr>
          <w:sz w:val="20"/>
        </w:rPr>
        <w:t>主页</w:t>
      </w:r>
    </w:p>
    <w:p>
      <w:pPr>
        <w:pStyle w:val="11"/>
        <w:ind w:left="360" w:firstLine="0" w:firstLineChars="0"/>
        <w:jc w:val="center"/>
        <w:rPr>
          <w:sz w:val="20"/>
        </w:rPr>
      </w:pPr>
      <w:r>
        <w:rPr>
          <w:rFonts w:hint="eastAsia"/>
          <w:sz w:val="20"/>
        </w:rPr>
        <w:drawing>
          <wp:inline distT="0" distB="0" distL="0" distR="0">
            <wp:extent cx="4578350" cy="24136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pPr>
        <w:pStyle w:val="11"/>
        <w:tabs>
          <w:tab w:val="left" w:pos="2371"/>
        </w:tabs>
        <w:ind w:left="360" w:firstLine="0" w:firstLineChars="0"/>
        <w:jc w:val="center"/>
        <w:rPr>
          <w:sz w:val="20"/>
        </w:rPr>
      </w:pPr>
      <w:r>
        <w:rPr>
          <w:sz w:val="20"/>
        </w:rPr>
        <w:t>上图为2017</w:t>
      </w:r>
      <w:r>
        <w:rPr>
          <w:rFonts w:hint="eastAsia"/>
          <w:sz w:val="20"/>
        </w:rPr>
        <w:t>级</w:t>
      </w:r>
      <w:r>
        <w:rPr>
          <w:sz w:val="20"/>
        </w:rPr>
        <w:t>MEM第一梯次班级</w:t>
      </w:r>
      <w:r>
        <w:rPr>
          <w:rFonts w:hint="eastAsia"/>
          <w:sz w:val="20"/>
        </w:rPr>
        <w:t>第四</w:t>
      </w:r>
      <w:r>
        <w:rPr>
          <w:sz w:val="20"/>
        </w:rPr>
        <w:t>小</w:t>
      </w:r>
      <w:r>
        <w:rPr>
          <w:rFonts w:hint="eastAsia"/>
          <w:sz w:val="20"/>
        </w:rPr>
        <w:t>组</w:t>
      </w:r>
      <w:r>
        <w:rPr>
          <w:sz w:val="20"/>
        </w:rPr>
        <w:t>定向越野挑战的数据统计</w:t>
      </w:r>
    </w:p>
    <w:p>
      <w:pPr>
        <w:pStyle w:val="11"/>
        <w:tabs>
          <w:tab w:val="left" w:pos="2371"/>
        </w:tabs>
        <w:ind w:left="360" w:firstLine="0" w:firstLineChars="0"/>
        <w:jc w:val="center"/>
        <w:rPr>
          <w:sz w:val="20"/>
        </w:rPr>
      </w:pPr>
    </w:p>
    <w:p>
      <w:pPr>
        <w:pStyle w:val="11"/>
        <w:numPr>
          <w:ilvl w:val="0"/>
          <w:numId w:val="1"/>
        </w:numPr>
        <w:ind w:firstLineChars="0"/>
        <w:rPr>
          <w:sz w:val="22"/>
        </w:rPr>
      </w:pPr>
      <w:r>
        <w:rPr>
          <w:rFonts w:hint="eastAsia"/>
          <w:sz w:val="22"/>
        </w:rPr>
        <w:t>图书馆</w:t>
      </w:r>
      <w:r>
        <w:rPr>
          <w:sz w:val="22"/>
        </w:rPr>
        <w:t>介绍</w:t>
      </w:r>
    </w:p>
    <w:p>
      <w:pPr>
        <w:pStyle w:val="11"/>
        <w:numPr>
          <w:ilvl w:val="1"/>
          <w:numId w:val="1"/>
        </w:numPr>
        <w:ind w:firstLineChars="0"/>
        <w:rPr>
          <w:sz w:val="20"/>
        </w:rPr>
      </w:pPr>
      <w:r>
        <w:rPr>
          <w:rFonts w:hint="eastAsia"/>
          <w:sz w:val="20"/>
          <w:highlight w:val="yellow"/>
        </w:rPr>
        <w:t>钱俊雯</w:t>
      </w:r>
      <w:r>
        <w:rPr>
          <w:sz w:val="20"/>
        </w:rPr>
        <w:t>老师介绍图书馆文献资源与服务</w:t>
      </w:r>
    </w:p>
    <w:p>
      <w:pPr>
        <w:pStyle w:val="11"/>
        <w:ind w:left="720" w:firstLine="0" w:firstLineChars="0"/>
        <w:rPr>
          <w:rFonts w:hint="eastAsia"/>
          <w:color w:val="FF0000"/>
          <w:sz w:val="20"/>
        </w:rPr>
      </w:pPr>
      <w:r>
        <w:rPr>
          <w:sz w:val="20"/>
        </w:rPr>
        <w:drawing>
          <wp:inline distT="0" distB="0" distL="0" distR="0">
            <wp:extent cx="2470785" cy="13195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7613" cy="1328659"/>
                    </a:xfrm>
                    <a:prstGeom prst="rect">
                      <a:avLst/>
                    </a:prstGeom>
                  </pic:spPr>
                </pic:pic>
              </a:graphicData>
            </a:graphic>
          </wp:inline>
        </w:drawing>
      </w:r>
      <w:r>
        <w:rPr>
          <w:color w:val="FF0000"/>
          <w:sz w:val="20"/>
        </w:rPr>
        <w:t>两到三个</w:t>
      </w:r>
    </w:p>
    <w:p>
      <w:pPr>
        <w:pStyle w:val="11"/>
        <w:ind w:left="720" w:firstLine="0" w:firstLineChars="0"/>
        <w:jc w:val="center"/>
        <w:rPr>
          <w:sz w:val="20"/>
        </w:rPr>
      </w:pPr>
      <w:r>
        <w:rPr>
          <w:rFonts w:hint="eastAsia"/>
          <w:sz w:val="20"/>
        </w:rPr>
        <w:drawing>
          <wp:inline distT="0" distB="0" distL="0" distR="0">
            <wp:extent cx="3174365" cy="2148205"/>
            <wp:effectExtent l="0" t="0" r="63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5067" cy="2162252"/>
                    </a:xfrm>
                    <a:prstGeom prst="rect">
                      <a:avLst/>
                    </a:prstGeom>
                  </pic:spPr>
                </pic:pic>
              </a:graphicData>
            </a:graphic>
          </wp:inline>
        </w:drawing>
      </w:r>
    </w:p>
    <w:p>
      <w:pPr>
        <w:pStyle w:val="11"/>
        <w:ind w:left="720" w:firstLine="0" w:firstLineChars="0"/>
        <w:rPr>
          <w:sz w:val="20"/>
        </w:rPr>
      </w:pPr>
    </w:p>
    <w:p>
      <w:pPr>
        <w:pStyle w:val="11"/>
        <w:ind w:left="720" w:firstLine="0" w:firstLineChars="0"/>
        <w:rPr>
          <w:sz w:val="20"/>
        </w:rPr>
      </w:pPr>
      <w:r>
        <w:rPr>
          <w:rFonts w:hint="eastAsia"/>
          <w:sz w:val="20"/>
        </w:rPr>
        <w:t>3.2文献</w:t>
      </w:r>
      <w:r>
        <w:rPr>
          <w:sz w:val="20"/>
        </w:rPr>
        <w:t>资源</w:t>
      </w:r>
    </w:p>
    <w:p>
      <w:pPr>
        <w:pStyle w:val="11"/>
        <w:ind w:left="720" w:firstLine="0" w:firstLineChars="0"/>
        <w:rPr>
          <w:sz w:val="20"/>
        </w:rPr>
      </w:pPr>
      <w:del w:id="52" w:author="Administrator" w:date="2017-09-15T00:54:49Z">
        <w:r>
          <w:rPr>
            <w:rFonts w:hint="eastAsia"/>
            <w:sz w:val="20"/>
          </w:rPr>
          <mc:AlternateContent>
            <mc:Choice Requires="wps">
              <w:drawing>
                <wp:anchor distT="0" distB="0" distL="114300" distR="114300" simplePos="0" relativeHeight="251662336" behindDoc="0" locked="0" layoutInCell="1" allowOverlap="1">
                  <wp:simplePos x="0" y="0"/>
                  <wp:positionH relativeFrom="column">
                    <wp:posOffset>967740</wp:posOffset>
                  </wp:positionH>
                  <wp:positionV relativeFrom="paragraph">
                    <wp:posOffset>181610</wp:posOffset>
                  </wp:positionV>
                  <wp:extent cx="3771900" cy="1777365"/>
                  <wp:effectExtent l="0" t="0" r="0" b="635"/>
                  <wp:wrapSquare wrapText="bothSides"/>
                  <wp:docPr id="15" name="文本框 15"/>
                  <wp:cNvGraphicFramePr/>
                  <a:graphic xmlns:a="http://schemas.openxmlformats.org/drawingml/2006/main">
                    <a:graphicData uri="http://schemas.microsoft.com/office/word/2010/wordprocessingShape">
                      <wps:wsp>
                        <wps:cNvSpPr txBox="1"/>
                        <wps:spPr>
                          <a:xfrm>
                            <a:off x="0" y="0"/>
                            <a:ext cx="3771900" cy="1777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sz w:val="20"/>
                                </w:rPr>
                              </w:pPr>
                              <w:r>
                                <w:rPr>
                                  <w:rFonts w:hint="eastAsia"/>
                                  <w:sz w:val="20"/>
                                </w:rPr>
                                <w:t>借书</w:t>
                              </w:r>
                            </w:p>
                            <w:p>
                              <w:pPr>
                                <w:rPr>
                                  <w:sz w:val="16"/>
                                </w:rPr>
                              </w:pPr>
                              <w:r>
                                <w:rPr>
                                  <w:rFonts w:hint="eastAsia"/>
                                  <w:sz w:val="16"/>
                                </w:rPr>
                                <w:t>查询馆藏目录，发现了想借的图书，请自行到相应的馆藏地点取书。</w:t>
                              </w:r>
                            </w:p>
                            <w:p>
                              <w:pPr>
                                <w:rPr>
                                  <w:sz w:val="16"/>
                                </w:rPr>
                              </w:pPr>
                              <w:r>
                                <w:rPr>
                                  <w:rFonts w:hint="eastAsia"/>
                                  <w:sz w:val="16"/>
                                </w:rPr>
                                <w:t>凡西馆和北馆开架区开架图书，均可到北馆总服务台办理借书手续；凡新书及常书阅览室图书、闭架库图书，均到相应服务点借阅。</w:t>
                              </w:r>
                            </w:p>
                            <w:p>
                              <w:pPr>
                                <w:rPr>
                                  <w:sz w:val="16"/>
                                </w:rPr>
                              </w:pPr>
                              <w:r>
                                <w:rPr>
                                  <w:rFonts w:hint="eastAsia"/>
                                  <w:sz w:val="16"/>
                                </w:rPr>
                                <w:t>西馆二层大厅、西馆二层北侧连廊、北馆一层配有自助借书机，读者可自行刷卡借书。</w:t>
                              </w:r>
                            </w:p>
                            <w:p>
                              <w:pPr>
                                <w:rPr>
                                  <w:sz w:val="16"/>
                                </w:rPr>
                              </w:pPr>
                              <w:r>
                                <w:rPr>
                                  <w:rFonts w:hint="eastAsia"/>
                                  <w:sz w:val="16"/>
                                </w:rPr>
                                <w:t>本科生、硕博士研究生、教师可借30 册。</w:t>
                              </w:r>
                            </w:p>
                            <w:p>
                              <w:pPr>
                                <w:rPr>
                                  <w:sz w:val="16"/>
                                </w:rPr>
                              </w:pPr>
                              <w:r>
                                <w:rPr>
                                  <w:rFonts w:hint="eastAsia"/>
                                  <w:sz w:val="16"/>
                                </w:rPr>
                                <w:t>普通图书可借8 周，新书及常用书阅览室图书可借7 天</w:t>
                              </w:r>
                              <w:r>
                                <w:rPr>
                                  <w:rFonts w:hint="eastAsia"/>
                                  <w:sz w:val="20"/>
                                </w:rPr>
                                <w:t>。</w:t>
                              </w:r>
                            </w:p>
                            <w:p>
                              <w:pPr>
                                <w:rPr>
                                  <w:sz w:val="1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2pt;margin-top:14.3pt;height:139.95pt;width:297pt;mso-wrap-distance-bottom:0pt;mso-wrap-distance-left:9pt;mso-wrap-distance-right:9pt;mso-wrap-distance-top:0pt;z-index:251662336;mso-width-relative:page;mso-height-relative:page;" filled="f" stroked="f" coordsize="21600,21600" o:gfxdata="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4TPjrWAAAA&#10;CgEAAA8AAAAAAAAAAQAgAAAAIgAAAGRycy9kb3ducmV2LnhtbFBLAQIUABQAAAAIAIdO4kA1E2Sy&#10;HwIAACAEAAAOAAAAAAAAAAEAIAAAACUBAABkcnMvZTJvRG9jLnhtbFBLBQYAAAAABgAGAFkBAAC2&#10;BQAAAAA=&#10;">
                  <v:fill on="f" focussize="0,0"/>
                  <v:stroke on="f"/>
                  <v:imagedata o:title=""/>
                  <o:lock v:ext="edit" aspectratio="f"/>
                  <v:textbox>
                    <w:txbxContent>
                      <w:p>
                        <w:pPr>
                          <w:rPr>
                            <w:sz w:val="20"/>
                          </w:rPr>
                        </w:pPr>
                        <w:r>
                          <w:rPr>
                            <w:rFonts w:hint="eastAsia"/>
                            <w:sz w:val="20"/>
                          </w:rPr>
                          <w:t>借书</w:t>
                        </w:r>
                      </w:p>
                      <w:p>
                        <w:pPr>
                          <w:rPr>
                            <w:sz w:val="16"/>
                          </w:rPr>
                        </w:pPr>
                        <w:r>
                          <w:rPr>
                            <w:rFonts w:hint="eastAsia"/>
                            <w:sz w:val="16"/>
                          </w:rPr>
                          <w:t>查询馆藏目录，发现了想借的图书，请自行到相应的馆藏地点取书。</w:t>
                        </w:r>
                      </w:p>
                      <w:p>
                        <w:pPr>
                          <w:rPr>
                            <w:sz w:val="16"/>
                          </w:rPr>
                        </w:pPr>
                        <w:r>
                          <w:rPr>
                            <w:rFonts w:hint="eastAsia"/>
                            <w:sz w:val="16"/>
                          </w:rPr>
                          <w:t>凡西馆和北馆开架区开架图书，均可到北馆总服务台办理借书手续；凡新书及常书阅览室图书、闭架库图书，均到相应服务点借阅。</w:t>
                        </w:r>
                      </w:p>
                      <w:p>
                        <w:pPr>
                          <w:rPr>
                            <w:sz w:val="16"/>
                          </w:rPr>
                        </w:pPr>
                        <w:r>
                          <w:rPr>
                            <w:rFonts w:hint="eastAsia"/>
                            <w:sz w:val="16"/>
                          </w:rPr>
                          <w:t>西馆二层大厅、西馆二层北侧连廊、北馆一层配有自助借书机，读者可自行刷卡借书。</w:t>
                        </w:r>
                      </w:p>
                      <w:p>
                        <w:pPr>
                          <w:rPr>
                            <w:sz w:val="16"/>
                          </w:rPr>
                        </w:pPr>
                        <w:r>
                          <w:rPr>
                            <w:rFonts w:hint="eastAsia"/>
                            <w:sz w:val="16"/>
                          </w:rPr>
                          <w:t>本科生、硕博士研究生、教师可借30 册。</w:t>
                        </w:r>
                      </w:p>
                      <w:p>
                        <w:pPr>
                          <w:rPr>
                            <w:sz w:val="16"/>
                          </w:rPr>
                        </w:pPr>
                        <w:r>
                          <w:rPr>
                            <w:rFonts w:hint="eastAsia"/>
                            <w:sz w:val="16"/>
                          </w:rPr>
                          <w:t>普通图书可借8 周，新书及常用书阅览室图书可借7 天</w:t>
                        </w:r>
                        <w:r>
                          <w:rPr>
                            <w:rFonts w:hint="eastAsia"/>
                            <w:sz w:val="20"/>
                          </w:rPr>
                          <w:t>。</w:t>
                        </w:r>
                      </w:p>
                      <w:p>
                        <w:pPr>
                          <w:rPr>
                            <w:sz w:val="16"/>
                          </w:rPr>
                        </w:pPr>
                      </w:p>
                    </w:txbxContent>
                  </v:textbox>
                  <w10:wrap type="square"/>
                </v:shape>
              </w:pict>
            </mc:Fallback>
          </mc:AlternateContent>
        </w:r>
      </w:del>
      <w:del w:id="54" w:author="Administrator" w:date="2017-09-15T00:54:28Z">
        <w:r>
          <w:rPr>
            <w:sz w:val="20"/>
          </w:rPr>
          <mc:AlternateContent>
            <mc:Choice Requires="wps">
              <w:drawing>
                <wp:anchor distT="0" distB="0" distL="114300" distR="114300" simplePos="0" relativeHeight="251659264" behindDoc="0" locked="0" layoutInCell="1" allowOverlap="1">
                  <wp:simplePos x="0" y="0"/>
                  <wp:positionH relativeFrom="column">
                    <wp:posOffset>737870</wp:posOffset>
                  </wp:positionH>
                  <wp:positionV relativeFrom="paragraph">
                    <wp:posOffset>181610</wp:posOffset>
                  </wp:positionV>
                  <wp:extent cx="4114800" cy="1778635"/>
                  <wp:effectExtent l="0" t="0" r="25400" b="24765"/>
                  <wp:wrapThrough wrapText="bothSides">
                    <wp:wrapPolygon>
                      <wp:start x="667" y="0"/>
                      <wp:lineTo x="0" y="1542"/>
                      <wp:lineTo x="0" y="20050"/>
                      <wp:lineTo x="533" y="21592"/>
                      <wp:lineTo x="667" y="21592"/>
                      <wp:lineTo x="20933" y="21592"/>
                      <wp:lineTo x="21067" y="21592"/>
                      <wp:lineTo x="21600" y="20050"/>
                      <wp:lineTo x="21600" y="1542"/>
                      <wp:lineTo x="20933" y="0"/>
                      <wp:lineTo x="667" y="0"/>
                    </wp:wrapPolygon>
                  </wp:wrapThrough>
                  <wp:docPr id="13" name="圆角矩形 13"/>
                  <wp:cNvGraphicFramePr/>
                  <a:graphic xmlns:a="http://schemas.openxmlformats.org/drawingml/2006/main">
                    <a:graphicData uri="http://schemas.microsoft.com/office/word/2010/wordprocessingShape">
                      <wps:wsp>
                        <wps:cNvSpPr/>
                        <wps:spPr>
                          <a:xfrm>
                            <a:off x="0" y="0"/>
                            <a:ext cx="4114800" cy="177863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8.1pt;margin-top:14.3pt;height:140.05pt;width:324pt;mso-wrap-distance-left:9pt;mso-wrap-distance-right:9pt;z-index:251659264;v-text-anchor:middle;mso-width-relative:page;mso-height-relative:page;" fillcolor="#FFFFFF [3201]" filled="t" stroked="t" coordsize="21600,21600" wrapcoords="667 0 0 1542 0 20050 533 21592 667 21592 20933 21592 21067 21592 21600 20050 21600 1542 20933 0 667 0" arcsize="0.166666666666667" o:gfxdata="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62nrnXAAAACgEAAA8AAAAAAAAAAQAgAAAAIgAAAGRycy9kb3ducmV2LnhtbFBL&#10;AQIUABQAAAAIAIdO4kDfN+MLaQIAALQEAAAOAAAAAAAAAAEAIAAAACYBAABkcnMvZTJvRG9jLnht&#10;bFBLBQYAAAAABgAGAFkBAAABBgAAAAA=&#10;">
                  <v:fill on="t" focussize="0,0"/>
                  <v:stroke weight="1pt" color="#ED7D31 [3205]" miterlimit="8" joinstyle="miter"/>
                  <v:imagedata o:title=""/>
                  <o:lock v:ext="edit" aspectratio="f"/>
                  <w10:wrap type="through"/>
                </v:roundrect>
              </w:pict>
            </mc:Fallback>
          </mc:AlternateContent>
        </w:r>
      </w:del>
      <w:r>
        <w:rPr>
          <w:sz w:val="20"/>
        </w:rPr>
        <w:t xml:space="preserve">3.2.1 </w:t>
      </w:r>
      <w:r>
        <w:rPr>
          <w:rFonts w:hint="eastAsia"/>
          <w:sz w:val="20"/>
        </w:rPr>
        <w:t>借还书</w:t>
      </w:r>
      <w:r>
        <w:rPr>
          <w:sz w:val="20"/>
        </w:rPr>
        <w:t>流程</w:t>
      </w:r>
    </w:p>
    <w:p>
      <w:pPr>
        <w:pStyle w:val="11"/>
        <w:ind w:left="720" w:firstLine="0" w:firstLineChars="0"/>
        <w:rPr>
          <w:ins w:id="56" w:author="Administrator" w:date="2017-09-15T00:55:12Z"/>
          <w:rFonts w:hint="eastAsia"/>
          <w:sz w:val="20"/>
        </w:rPr>
      </w:pPr>
      <w:r>
        <w:rPr>
          <w:rFonts w:hint="eastAsia"/>
          <w:sz w:val="20"/>
        </w:rPr>
        <w:t xml:space="preserve">   </w:t>
      </w:r>
    </w:p>
    <w:p>
      <w:pPr>
        <w:pStyle w:val="11"/>
        <w:ind w:left="720" w:firstLine="0" w:firstLineChars="0"/>
        <w:rPr>
          <w:ins w:id="57" w:author="Administrator" w:date="2017-09-15T00:55:12Z"/>
          <w:rFonts w:hint="eastAsia"/>
          <w:sz w:val="20"/>
        </w:rPr>
      </w:pPr>
      <w:ins w:id="58" w:author="Administrator" w:date="2017-09-15T00:55:13Z">
        <w:r>
          <w:rPr>
            <w:rFonts w:hint="eastAsia"/>
            <w:sz w:val="20"/>
          </w:rPr>
          <w:drawing>
            <wp:inline distT="0" distB="0" distL="0" distR="0">
              <wp:extent cx="3733165" cy="1149985"/>
              <wp:effectExtent l="0" t="0" r="63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ins>
    </w:p>
    <w:p>
      <w:pPr>
        <w:pStyle w:val="11"/>
        <w:ind w:left="720" w:firstLine="0" w:firstLineChars="0"/>
        <w:rPr>
          <w:rFonts w:hint="eastAsia"/>
          <w:sz w:val="20"/>
        </w:rPr>
      </w:pPr>
    </w:p>
    <w:p>
      <w:pPr>
        <w:rPr>
          <w:ins w:id="60" w:author="Administrator" w:date="2017-09-15T00:54:46Z"/>
          <w:sz w:val="20"/>
        </w:rPr>
      </w:pPr>
      <w:ins w:id="61" w:author="Administrator" w:date="2017-09-15T00:54:46Z">
        <w:r>
          <w:rPr>
            <w:rFonts w:hint="eastAsia"/>
            <w:sz w:val="20"/>
          </w:rPr>
          <w:t>借书</w:t>
        </w:r>
      </w:ins>
    </w:p>
    <w:p>
      <w:pPr>
        <w:rPr>
          <w:ins w:id="62" w:author="Administrator" w:date="2017-09-15T00:54:46Z"/>
          <w:sz w:val="16"/>
        </w:rPr>
      </w:pPr>
      <w:ins w:id="63" w:author="Administrator" w:date="2017-09-15T00:54:46Z">
        <w:r>
          <w:rPr>
            <w:rFonts w:hint="eastAsia"/>
            <w:sz w:val="16"/>
          </w:rPr>
          <w:t>查询馆藏目录，发现了想借的图书，请自行到相应的馆藏地点取书。</w:t>
        </w:r>
      </w:ins>
    </w:p>
    <w:p>
      <w:pPr>
        <w:rPr>
          <w:ins w:id="64" w:author="Administrator" w:date="2017-09-15T00:54:46Z"/>
          <w:sz w:val="16"/>
        </w:rPr>
      </w:pPr>
      <w:ins w:id="65" w:author="Administrator" w:date="2017-09-15T00:54:46Z">
        <w:r>
          <w:rPr>
            <w:rFonts w:hint="eastAsia"/>
            <w:sz w:val="16"/>
          </w:rPr>
          <w:t>凡西馆和北馆开架区开架图书，均可到北馆总服务台办理借书手续；凡新书及常书阅览室图书、闭架库图书，均到相应服务点借阅。</w:t>
        </w:r>
      </w:ins>
    </w:p>
    <w:p>
      <w:pPr>
        <w:rPr>
          <w:ins w:id="66" w:author="Administrator" w:date="2017-09-15T00:54:46Z"/>
          <w:sz w:val="16"/>
        </w:rPr>
      </w:pPr>
      <w:ins w:id="67" w:author="Administrator" w:date="2017-09-15T00:54:46Z">
        <w:r>
          <w:rPr>
            <w:rFonts w:hint="eastAsia"/>
            <w:sz w:val="16"/>
          </w:rPr>
          <w:t>西馆二层大厅、西馆二层北侧连廊、北馆一层配有自助借书机，读者可自行刷卡借书。</w:t>
        </w:r>
      </w:ins>
    </w:p>
    <w:p>
      <w:pPr>
        <w:rPr>
          <w:ins w:id="68" w:author="Administrator" w:date="2017-09-15T00:54:46Z"/>
          <w:sz w:val="16"/>
        </w:rPr>
      </w:pPr>
      <w:ins w:id="69" w:author="Administrator" w:date="2017-09-15T00:54:46Z">
        <w:r>
          <w:rPr>
            <w:rFonts w:hint="eastAsia"/>
            <w:sz w:val="16"/>
          </w:rPr>
          <w:t>本科生、硕博士研究生、教师可借30 册。</w:t>
        </w:r>
      </w:ins>
    </w:p>
    <w:p>
      <w:pPr>
        <w:rPr>
          <w:ins w:id="70" w:author="Administrator" w:date="2017-09-15T00:54:46Z"/>
          <w:sz w:val="16"/>
        </w:rPr>
      </w:pPr>
      <w:ins w:id="71" w:author="Administrator" w:date="2017-09-15T00:54:46Z">
        <w:r>
          <w:rPr>
            <w:rFonts w:hint="eastAsia"/>
            <w:sz w:val="16"/>
          </w:rPr>
          <w:t>普通图书可借8 周，新书及常用书阅览室图书可借7 天</w:t>
        </w:r>
      </w:ins>
      <w:ins w:id="72" w:author="Administrator" w:date="2017-09-15T00:54:46Z">
        <w:r>
          <w:rPr>
            <w:rFonts w:hint="eastAsia"/>
            <w:sz w:val="20"/>
          </w:rPr>
          <w:t>。</w:t>
        </w:r>
      </w:ins>
    </w:p>
    <w:p>
      <w:pPr>
        <w:rPr>
          <w:ins w:id="73" w:author="Administrator" w:date="2017-09-15T00:54:46Z"/>
          <w:sz w:val="16"/>
        </w:rPr>
      </w:pPr>
    </w:p>
    <w:p>
      <w:pPr>
        <w:pStyle w:val="11"/>
        <w:ind w:left="720" w:firstLine="0" w:firstLineChars="0"/>
        <w:rPr>
          <w:del w:id="74" w:author="Administrator" w:date="2017-09-15T00:55:17Z"/>
          <w:sz w:val="20"/>
        </w:rPr>
      </w:pPr>
    </w:p>
    <w:p>
      <w:pPr>
        <w:pStyle w:val="11"/>
        <w:ind w:left="0" w:firstLine="0" w:firstLineChars="0"/>
        <w:rPr>
          <w:ins w:id="76" w:author="Administrator" w:date="2017-09-15T00:54:55Z"/>
          <w:sz w:val="20"/>
        </w:rPr>
        <w:pPrChange w:id="75" w:author="Administrator" w:date="2017-09-15T00:55:18Z">
          <w:pPr>
            <w:pStyle w:val="11"/>
            <w:ind w:left="720" w:firstLine="400"/>
          </w:pPr>
        </w:pPrChange>
      </w:pPr>
      <w:ins w:id="77" w:author="Administrator" w:date="2017-09-15T00:54:55Z">
        <w:r>
          <w:rPr>
            <w:sz w:val="20"/>
          </w:rPr>
          <w:t>还书</w:t>
        </w:r>
      </w:ins>
    </w:p>
    <w:p>
      <w:pPr>
        <w:pStyle w:val="11"/>
        <w:ind w:left="0" w:firstLine="0" w:firstLineChars="0"/>
        <w:rPr>
          <w:ins w:id="79" w:author="Administrator" w:date="2017-09-15T00:54:55Z"/>
          <w:sz w:val="16"/>
        </w:rPr>
        <w:pPrChange w:id="78" w:author="Administrator" w:date="2017-09-15T00:55:20Z">
          <w:pPr>
            <w:pStyle w:val="11"/>
            <w:ind w:left="720" w:firstLine="320"/>
          </w:pPr>
        </w:pPrChange>
      </w:pPr>
      <w:ins w:id="80" w:author="Administrator" w:date="2017-09-15T00:54:55Z">
        <w:r>
          <w:rPr>
            <w:sz w:val="16"/>
          </w:rPr>
          <w:t>凡图书馆总馆（老馆、西馆、北馆）外借图书，均可在北馆总服务台归还。</w:t>
        </w:r>
      </w:ins>
    </w:p>
    <w:p>
      <w:pPr>
        <w:pStyle w:val="11"/>
        <w:ind w:left="0" w:firstLine="0" w:firstLineChars="0"/>
        <w:rPr>
          <w:ins w:id="82" w:author="Administrator" w:date="2017-09-15T00:54:55Z"/>
          <w:sz w:val="16"/>
        </w:rPr>
        <w:pPrChange w:id="81" w:author="Administrator" w:date="2017-09-15T00:55:20Z">
          <w:pPr>
            <w:pStyle w:val="11"/>
            <w:ind w:left="720" w:firstLine="320"/>
          </w:pPr>
        </w:pPrChange>
      </w:pPr>
      <w:ins w:id="83" w:author="Administrator" w:date="2017-09-15T00:54:55Z">
        <w:r>
          <w:rPr>
            <w:sz w:val="16"/>
          </w:rPr>
          <w:t>各专业图书馆与图书馆总馆实行通还服务；通还地点为北馆总服务台和各分馆借还书处。</w:t>
        </w:r>
      </w:ins>
    </w:p>
    <w:p>
      <w:pPr>
        <w:pStyle w:val="11"/>
        <w:ind w:left="0" w:firstLine="0" w:firstLineChars="0"/>
        <w:rPr>
          <w:ins w:id="85" w:author="Administrator" w:date="2017-09-15T00:54:55Z"/>
          <w:sz w:val="16"/>
        </w:rPr>
        <w:pPrChange w:id="84" w:author="Administrator" w:date="2017-09-15T00:55:21Z">
          <w:pPr>
            <w:pStyle w:val="11"/>
            <w:ind w:left="720" w:firstLine="320"/>
          </w:pPr>
        </w:pPrChange>
      </w:pPr>
      <w:ins w:id="86" w:author="Administrator" w:date="2017-09-15T00:54:55Z">
        <w:r>
          <w:rPr>
            <w:sz w:val="16"/>
          </w:rPr>
          <w:t>北馆东侧配备一台24 小时自助还书机，开闭馆期间均可还书。</w:t>
        </w:r>
      </w:ins>
    </w:p>
    <w:p>
      <w:pPr>
        <w:pStyle w:val="11"/>
        <w:ind w:left="0" w:firstLine="0" w:firstLineChars="0"/>
        <w:rPr>
          <w:ins w:id="88" w:author="Administrator" w:date="2017-09-15T00:54:55Z"/>
          <w:sz w:val="16"/>
        </w:rPr>
        <w:pPrChange w:id="87" w:author="Administrator" w:date="2017-09-15T00:55:21Z">
          <w:pPr>
            <w:pStyle w:val="11"/>
            <w:ind w:left="720" w:firstLine="320"/>
          </w:pPr>
        </w:pPrChange>
      </w:pPr>
      <w:ins w:id="89" w:author="Administrator" w:date="2017-09-15T00:54:55Z">
        <w:r>
          <w:rPr>
            <w:sz w:val="16"/>
          </w:rPr>
          <w:t>北馆一层总服务台北侧及西馆（逸夫馆）二层南侧楼梯旁各配备一台自助还书机，</w:t>
        </w:r>
      </w:ins>
    </w:p>
    <w:p>
      <w:pPr>
        <w:pStyle w:val="11"/>
        <w:ind w:left="0" w:firstLine="0" w:firstLineChars="0"/>
        <w:rPr>
          <w:ins w:id="91" w:author="Administrator" w:date="2017-09-15T00:55:36Z"/>
          <w:sz w:val="20"/>
        </w:rPr>
        <w:pPrChange w:id="90" w:author="Administrator" w:date="2017-09-15T00:55:22Z">
          <w:pPr>
            <w:pStyle w:val="11"/>
            <w:ind w:left="720" w:firstLine="0" w:firstLineChars="0"/>
          </w:pPr>
        </w:pPrChange>
      </w:pPr>
      <w:ins w:id="92" w:author="Administrator" w:date="2017-09-15T00:54:55Z">
        <w:r>
          <w:rPr>
            <w:sz w:val="16"/>
          </w:rPr>
          <w:t>开馆期间可还书</w:t>
        </w:r>
      </w:ins>
      <w:ins w:id="93" w:author="Administrator" w:date="2017-09-15T00:54:55Z">
        <w:r>
          <w:rPr>
            <w:sz w:val="20"/>
          </w:rPr>
          <w:t>。</w:t>
        </w:r>
      </w:ins>
    </w:p>
    <w:p>
      <w:pPr>
        <w:pStyle w:val="11"/>
        <w:ind w:left="0" w:firstLine="0" w:firstLineChars="0"/>
        <w:rPr>
          <w:sz w:val="20"/>
        </w:rPr>
        <w:pPrChange w:id="94" w:author="Administrator" w:date="2017-09-15T00:55:22Z">
          <w:pPr>
            <w:pStyle w:val="11"/>
            <w:ind w:left="720" w:firstLine="0" w:firstLineChars="0"/>
          </w:pPr>
        </w:pPrChange>
      </w:pPr>
    </w:p>
    <w:p>
      <w:pPr>
        <w:jc w:val="both"/>
        <w:rPr>
          <w:ins w:id="96" w:author="Administrator" w:date="2017-09-15T00:55:03Z"/>
          <w:sz w:val="16"/>
        </w:rPr>
        <w:pPrChange w:id="95" w:author="Administrator" w:date="2017-09-15T00:55:24Z">
          <w:pPr>
            <w:jc w:val="center"/>
          </w:pPr>
        </w:pPrChange>
      </w:pPr>
      <w:ins w:id="97" w:author="Administrator" w:date="2017-09-15T00:55:03Z">
        <w:r>
          <w:rPr>
            <w:rFonts w:hint="eastAsia"/>
            <w:sz w:val="16"/>
          </w:rPr>
          <w:t>续借</w:t>
        </w:r>
      </w:ins>
    </w:p>
    <w:p>
      <w:pPr>
        <w:jc w:val="both"/>
        <w:rPr>
          <w:ins w:id="99" w:author="Administrator" w:date="2017-09-15T00:55:03Z"/>
          <w:sz w:val="16"/>
        </w:rPr>
        <w:pPrChange w:id="98" w:author="Administrator" w:date="2017-09-15T00:55:28Z">
          <w:pPr>
            <w:jc w:val="center"/>
          </w:pPr>
        </w:pPrChange>
      </w:pPr>
      <w:ins w:id="100" w:author="Administrator" w:date="2017-09-15T00:55:03Z">
        <w:r>
          <w:rPr>
            <w:rFonts w:hint="eastAsia"/>
            <w:sz w:val="16"/>
          </w:rPr>
          <w:t>读者可根据需要自行登录“我的图书馆”续借所借图书。</w:t>
        </w:r>
      </w:ins>
    </w:p>
    <w:p>
      <w:pPr>
        <w:jc w:val="left"/>
        <w:rPr>
          <w:ins w:id="102" w:author="Administrator" w:date="2017-09-15T00:55:03Z"/>
          <w:sz w:val="16"/>
        </w:rPr>
        <w:pPrChange w:id="101" w:author="Administrator" w:date="2017-09-15T00:55:33Z">
          <w:pPr>
            <w:jc w:val="center"/>
          </w:pPr>
        </w:pPrChange>
      </w:pPr>
      <w:ins w:id="103" w:author="Administrator" w:date="2017-09-15T00:55:03Z">
        <w:r>
          <w:rPr>
            <w:rFonts w:hint="eastAsia"/>
            <w:sz w:val="16"/>
          </w:rPr>
          <w:t>借期为8 周的图书只能在图书到期日前14 天内续借，借期为7 天的图书可在到期日及前一天续借。在没有其他读者预约的情况下，所借图书均可续借3 次。</w:t>
        </w:r>
      </w:ins>
    </w:p>
    <w:p>
      <w:pPr>
        <w:rPr>
          <w:sz w:val="20"/>
        </w:rPr>
      </w:pPr>
    </w:p>
    <w:p>
      <w:pPr>
        <w:pStyle w:val="11"/>
        <w:ind w:left="720" w:firstLine="0" w:firstLineChars="0"/>
        <w:jc w:val="center"/>
        <w:rPr>
          <w:sz w:val="20"/>
        </w:rPr>
      </w:pPr>
      <w:del w:id="104" w:author="Administrator" w:date="2017-09-15T00:55:10Z">
        <w:r>
          <w:rPr>
            <w:rFonts w:hint="eastAsia"/>
            <w:sz w:val="20"/>
          </w:rPr>
          <w:drawing>
            <wp:inline distT="0" distB="0" distL="0" distR="0">
              <wp:extent cx="3733165" cy="114998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del>
    </w:p>
    <w:p>
      <w:pPr>
        <w:pStyle w:val="11"/>
        <w:ind w:left="720" w:firstLine="400"/>
        <w:rPr>
          <w:sz w:val="20"/>
        </w:rPr>
      </w:pPr>
    </w:p>
    <w:p>
      <w:pPr>
        <w:pStyle w:val="11"/>
        <w:ind w:left="720" w:firstLine="480"/>
        <w:rPr>
          <w:sz w:val="20"/>
        </w:rPr>
      </w:pPr>
      <w:del w:id="106" w:author="Administrator" w:date="2017-09-15T00:54:57Z">
        <w:r>
          <w:rPr/>
          <mc:AlternateContent>
            <mc:Choice Requires="wps">
              <w:drawing>
                <wp:anchor distT="0" distB="0" distL="114300" distR="114300" simplePos="0" relativeHeight="251666432" behindDoc="0" locked="0" layoutInCell="1" allowOverlap="1">
                  <wp:simplePos x="0" y="0"/>
                  <wp:positionH relativeFrom="column">
                    <wp:posOffset>278130</wp:posOffset>
                  </wp:positionH>
                  <wp:positionV relativeFrom="paragraph">
                    <wp:posOffset>320675</wp:posOffset>
                  </wp:positionV>
                  <wp:extent cx="4806315" cy="1270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806315" cy="1270635"/>
                          </a:xfrm>
                          <a:prstGeom prst="rect">
                            <a:avLst/>
                          </a:prstGeom>
                          <a:noFill/>
                          <a:ln>
                            <a:noFill/>
                          </a:ln>
                          <a:effectLst/>
                        </wps:spPr>
                        <wps:txbx>
                          <w:txbxContent>
                            <w:p>
                              <w:pPr>
                                <w:pStyle w:val="11"/>
                                <w:ind w:left="720" w:firstLine="400"/>
                                <w:rPr>
                                  <w:sz w:val="20"/>
                                </w:rPr>
                              </w:pPr>
                              <w:r>
                                <w:rPr>
                                  <w:sz w:val="20"/>
                                </w:rPr>
                                <w:t>还书</w:t>
                              </w:r>
                            </w:p>
                            <w:p>
                              <w:pPr>
                                <w:pStyle w:val="11"/>
                                <w:ind w:left="720" w:firstLine="320"/>
                                <w:rPr>
                                  <w:sz w:val="16"/>
                                </w:rPr>
                              </w:pPr>
                              <w:r>
                                <w:rPr>
                                  <w:sz w:val="16"/>
                                </w:rPr>
                                <w:t>凡图书馆总馆（老馆、西馆、北馆）外借图书，均可在北馆总服务台归还。</w:t>
                              </w:r>
                            </w:p>
                            <w:p>
                              <w:pPr>
                                <w:pStyle w:val="11"/>
                                <w:ind w:left="720" w:firstLine="320"/>
                                <w:rPr>
                                  <w:sz w:val="16"/>
                                </w:rPr>
                              </w:pPr>
                              <w:r>
                                <w:rPr>
                                  <w:sz w:val="16"/>
                                </w:rPr>
                                <w:t>各专业图书馆与图书馆总馆实行通还服务；通还地点为北馆总服务台和各分馆借还书处。</w:t>
                              </w:r>
                            </w:p>
                            <w:p>
                              <w:pPr>
                                <w:pStyle w:val="11"/>
                                <w:ind w:left="720" w:firstLine="320"/>
                                <w:rPr>
                                  <w:sz w:val="16"/>
                                </w:rPr>
                              </w:pPr>
                              <w:r>
                                <w:rPr>
                                  <w:sz w:val="16"/>
                                </w:rPr>
                                <w:t>北馆东侧配备一台24 小时自助还书机，开闭馆期间均可还书。</w:t>
                              </w:r>
                            </w:p>
                            <w:p>
                              <w:pPr>
                                <w:pStyle w:val="11"/>
                                <w:ind w:left="720" w:firstLine="320"/>
                                <w:rPr>
                                  <w:sz w:val="16"/>
                                </w:rPr>
                              </w:pPr>
                              <w:r>
                                <w:rPr>
                                  <w:sz w:val="16"/>
                                </w:rPr>
                                <w:t>北馆一层总服务台北侧及西馆（逸夫馆）二层南侧楼梯旁各配备一台自助还书机，</w:t>
                              </w:r>
                            </w:p>
                            <w:p>
                              <w:pPr>
                                <w:pStyle w:val="11"/>
                                <w:ind w:left="720" w:firstLine="320"/>
                                <w:rPr>
                                  <w:sz w:val="16"/>
                                </w:rPr>
                              </w:pPr>
                              <w:r>
                                <w:rPr>
                                  <w:sz w:val="16"/>
                                </w:rPr>
                                <w:t>开馆期间可还书</w:t>
                              </w:r>
                              <w:r>
                                <w:rPr>
                                  <w:sz w:val="20"/>
                                </w:rPr>
                                <w:t>。</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pt;margin-top:25.25pt;height:100.05pt;width:378.45pt;mso-wrap-distance-bottom:0pt;mso-wrap-distance-left:9pt;mso-wrap-distance-right:9pt;mso-wrap-distance-top:0pt;mso-wrap-style:none;z-index:251666432;mso-width-relative:page;mso-height-relative:page;" filled="f" stroked="f" coordsize="21600,21600" o:gfxdata="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PnoH7aAAAA&#10;CQEAAA8AAAAAAAAAAQAgAAAAIgAAAGRycy9kb3ducmV2LnhtbFBLAQIUABQAAAAIAIdO4kBLe6JO&#10;GwIAAB4EAAAOAAAAAAAAAAEAIAAAACkBAABkcnMvZTJvRG9jLnhtbFBLBQYAAAAABgAGAFkBAAC2&#10;BQAAAAA=&#10;">
                  <v:fill on="f" focussize="0,0"/>
                  <v:stroke on="f"/>
                  <v:imagedata o:title=""/>
                  <o:lock v:ext="edit" aspectratio="f"/>
                  <v:textbox>
                    <w:txbxContent>
                      <w:p>
                        <w:pPr>
                          <w:pStyle w:val="11"/>
                          <w:ind w:left="720" w:firstLine="400"/>
                          <w:rPr>
                            <w:sz w:val="20"/>
                          </w:rPr>
                        </w:pPr>
                        <w:r>
                          <w:rPr>
                            <w:sz w:val="20"/>
                          </w:rPr>
                          <w:t>还书</w:t>
                        </w:r>
                      </w:p>
                      <w:p>
                        <w:pPr>
                          <w:pStyle w:val="11"/>
                          <w:ind w:left="720" w:firstLine="320"/>
                          <w:rPr>
                            <w:sz w:val="16"/>
                          </w:rPr>
                        </w:pPr>
                        <w:r>
                          <w:rPr>
                            <w:sz w:val="16"/>
                          </w:rPr>
                          <w:t>凡图书馆总馆（老馆、西馆、北馆）外借图书，均可在北馆总服务台归还。</w:t>
                        </w:r>
                      </w:p>
                      <w:p>
                        <w:pPr>
                          <w:pStyle w:val="11"/>
                          <w:ind w:left="720" w:firstLine="320"/>
                          <w:rPr>
                            <w:sz w:val="16"/>
                          </w:rPr>
                        </w:pPr>
                        <w:r>
                          <w:rPr>
                            <w:sz w:val="16"/>
                          </w:rPr>
                          <w:t>各专业图书馆与图书馆总馆实行通还服务；通还地点为北馆总服务台和各分馆借还书处。</w:t>
                        </w:r>
                      </w:p>
                      <w:p>
                        <w:pPr>
                          <w:pStyle w:val="11"/>
                          <w:ind w:left="720" w:firstLine="320"/>
                          <w:rPr>
                            <w:sz w:val="16"/>
                          </w:rPr>
                        </w:pPr>
                        <w:r>
                          <w:rPr>
                            <w:sz w:val="16"/>
                          </w:rPr>
                          <w:t>北馆东侧配备一台24 小时自助还书机，开闭馆期间均可还书。</w:t>
                        </w:r>
                      </w:p>
                      <w:p>
                        <w:pPr>
                          <w:pStyle w:val="11"/>
                          <w:ind w:left="720" w:firstLine="320"/>
                          <w:rPr>
                            <w:sz w:val="16"/>
                          </w:rPr>
                        </w:pPr>
                        <w:r>
                          <w:rPr>
                            <w:sz w:val="16"/>
                          </w:rPr>
                          <w:t>北馆一层总服务台北侧及西馆（逸夫馆）二层南侧楼梯旁各配备一台自助还书机，</w:t>
                        </w:r>
                      </w:p>
                      <w:p>
                        <w:pPr>
                          <w:pStyle w:val="11"/>
                          <w:ind w:left="720" w:firstLine="320"/>
                          <w:rPr>
                            <w:sz w:val="16"/>
                          </w:rPr>
                        </w:pPr>
                        <w:r>
                          <w:rPr>
                            <w:sz w:val="16"/>
                          </w:rPr>
                          <w:t>开馆期间可还书</w:t>
                        </w:r>
                        <w:r>
                          <w:rPr>
                            <w:sz w:val="20"/>
                          </w:rPr>
                          <w:t>。</w:t>
                        </w:r>
                      </w:p>
                    </w:txbxContent>
                  </v:textbox>
                  <w10:wrap type="square"/>
                </v:shape>
              </w:pict>
            </mc:Fallback>
          </mc:AlternateContent>
        </w:r>
      </w:del>
      <w:del w:id="108" w:author="Administrator" w:date="2017-09-15T00:54:32Z">
        <w:r>
          <w:rPr>
            <w:sz w:val="20"/>
          </w:rPr>
          <mc:AlternateContent>
            <mc:Choice Requires="wps">
              <w:drawing>
                <wp:anchor distT="0" distB="0" distL="114300" distR="114300" simplePos="0" relativeHeight="251664384" behindDoc="0" locked="0" layoutInCell="1" allowOverlap="1">
                  <wp:simplePos x="0" y="0"/>
                  <wp:positionH relativeFrom="column">
                    <wp:posOffset>852170</wp:posOffset>
                  </wp:positionH>
                  <wp:positionV relativeFrom="paragraph">
                    <wp:posOffset>192405</wp:posOffset>
                  </wp:positionV>
                  <wp:extent cx="4114800" cy="1523365"/>
                  <wp:effectExtent l="0" t="0" r="25400" b="26035"/>
                  <wp:wrapThrough wrapText="bothSides">
                    <wp:wrapPolygon>
                      <wp:start x="533" y="0"/>
                      <wp:lineTo x="0" y="1441"/>
                      <wp:lineTo x="0" y="20168"/>
                      <wp:lineTo x="533" y="21609"/>
                      <wp:lineTo x="21067" y="21609"/>
                      <wp:lineTo x="21600" y="20168"/>
                      <wp:lineTo x="21600" y="1441"/>
                      <wp:lineTo x="21067" y="0"/>
                      <wp:lineTo x="533" y="0"/>
                    </wp:wrapPolygon>
                  </wp:wrapThrough>
                  <wp:docPr id="16" name="圆角矩形 16"/>
                  <wp:cNvGraphicFramePr/>
                  <a:graphic xmlns:a="http://schemas.openxmlformats.org/drawingml/2006/main">
                    <a:graphicData uri="http://schemas.microsoft.com/office/word/2010/wordprocessingShape">
                      <wps:wsp>
                        <wps:cNvSpPr/>
                        <wps:spPr>
                          <a:xfrm>
                            <a:off x="0" y="0"/>
                            <a:ext cx="4114800" cy="152336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7.1pt;margin-top:15.15pt;height:119.95pt;width:324pt;mso-wrap-distance-left:9pt;mso-wrap-distance-right:9pt;z-index:251664384;v-text-anchor:middle;mso-width-relative:page;mso-height-relative:page;" fillcolor="#FFFFFF [3201]" filled="t" stroked="t" coordsize="21600,21600" wrapcoords="533 0 0 1441 0 20168 533 21609 21067 21609 21600 20168 21600 1441 21067 0 533 0" arcsize="0.166666666666667" o:gfxdata="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Uaf37XAAAACgEAAA8AAAAAAAAAAQAgAAAAIgAAAGRycy9kb3ducmV2LnhtbFBL&#10;AQIUABQAAAAIAIdO4kAh+6V0aQIAALQEAAAOAAAAAAAAAAEAIAAAACYBAABkcnMvZTJvRG9jLnht&#10;bFBLBQYAAAAABgAGAFkBAAABBgAAAAA=&#10;">
                  <v:fill on="t" focussize="0,0"/>
                  <v:stroke weight="1pt" color="#ED7D31 [3205]" miterlimit="8" joinstyle="miter"/>
                  <v:imagedata o:title=""/>
                  <o:lock v:ext="edit" aspectratio="f"/>
                  <w10:wrap type="through"/>
                </v:roundrect>
              </w:pict>
            </mc:Fallback>
          </mc:AlternateContent>
        </w:r>
      </w:del>
    </w:p>
    <w:p>
      <w:pPr>
        <w:pStyle w:val="11"/>
        <w:ind w:left="720" w:firstLine="400"/>
        <w:rPr>
          <w:sz w:val="20"/>
        </w:rPr>
      </w:pPr>
    </w:p>
    <w:p>
      <w:pPr>
        <w:pStyle w:val="11"/>
        <w:ind w:left="720" w:firstLine="400"/>
        <w:rPr>
          <w:sz w:val="20"/>
        </w:rPr>
      </w:pPr>
    </w:p>
    <w:p>
      <w:pPr>
        <w:rPr>
          <w:sz w:val="20"/>
        </w:rPr>
      </w:pPr>
    </w:p>
    <w:p>
      <w:pPr>
        <w:pStyle w:val="11"/>
        <w:ind w:left="720" w:firstLine="0" w:firstLineChars="0"/>
        <w:rPr>
          <w:sz w:val="20"/>
        </w:rPr>
      </w:pPr>
      <w:del w:id="110" w:author="Administrator" w:date="2017-09-15T00:54:35Z">
        <w:r>
          <w:rPr>
            <w:sz w:val="20"/>
          </w:rPr>
          <mc:AlternateContent>
            <mc:Choice Requires="wps">
              <w:drawing>
                <wp:anchor distT="0" distB="0" distL="114300" distR="114300" simplePos="0" relativeHeight="251668480" behindDoc="0" locked="0" layoutInCell="1" allowOverlap="1">
                  <wp:simplePos x="0" y="0"/>
                  <wp:positionH relativeFrom="column">
                    <wp:posOffset>510540</wp:posOffset>
                  </wp:positionH>
                  <wp:positionV relativeFrom="paragraph">
                    <wp:posOffset>90170</wp:posOffset>
                  </wp:positionV>
                  <wp:extent cx="3772535" cy="1395095"/>
                  <wp:effectExtent l="0" t="0" r="37465" b="27305"/>
                  <wp:wrapThrough wrapText="bothSides">
                    <wp:wrapPolygon>
                      <wp:start x="436" y="0"/>
                      <wp:lineTo x="0" y="1180"/>
                      <wp:lineTo x="0" y="20450"/>
                      <wp:lineTo x="436" y="21629"/>
                      <wp:lineTo x="21233" y="21629"/>
                      <wp:lineTo x="21669" y="20056"/>
                      <wp:lineTo x="21669" y="1180"/>
                      <wp:lineTo x="21233" y="0"/>
                      <wp:lineTo x="436" y="0"/>
                    </wp:wrapPolygon>
                  </wp:wrapThrough>
                  <wp:docPr id="19" name="圆角矩形 19"/>
                  <wp:cNvGraphicFramePr/>
                  <a:graphic xmlns:a="http://schemas.openxmlformats.org/drawingml/2006/main">
                    <a:graphicData uri="http://schemas.microsoft.com/office/word/2010/wordprocessingShape">
                      <wps:wsp>
                        <wps:cNvSpPr/>
                        <wps:spPr>
                          <a:xfrm>
                            <a:off x="0" y="0"/>
                            <a:ext cx="3772535" cy="139509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0.2pt;margin-top:7.1pt;height:109.85pt;width:297.05pt;mso-wrap-distance-left:9pt;mso-wrap-distance-right:9pt;z-index:251668480;v-text-anchor:middle;mso-width-relative:page;mso-height-relative:page;" fillcolor="#FFFFFF [3201]" filled="t" stroked="t" coordsize="21600,21600" wrapcoords="436 0 0 1180 0 20450 436 21629 21233 21629 21669 20056 21669 1180 21233 0 436 0" arcsize="0.166666666666667" o:gfxdata="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8i9wf9gAAAAJAQAADwAAAAAAAAABACAAAAAiAAAAZHJzL2Rvd25yZXYueG1s&#10;UEsBAhQAFAAAAAgAh07iQA8snJxqAgAAtAQAAA4AAAAAAAAAAQAgAAAAJwEAAGRycy9lMm9Eb2Mu&#10;eG1sUEsFBgAAAAAGAAYAWQEAAAMGAAAAAA==&#10;">
                  <v:fill on="t" focussize="0,0"/>
                  <v:stroke weight="1pt" color="#ED7D31 [3205]" miterlimit="8" joinstyle="miter"/>
                  <v:imagedata o:title=""/>
                  <o:lock v:ext="edit" aspectratio="f"/>
                  <w10:wrap type="through"/>
                </v:roundrect>
              </w:pict>
            </mc:Fallback>
          </mc:AlternateContent>
        </w:r>
      </w:del>
    </w:p>
    <w:p>
      <w:del w:id="112" w:author="Administrator" w:date="2017-09-15T00:55:06Z">
        <w:r>
          <w:rPr>
            <w:sz w:val="20"/>
          </w:rPr>
          <mc:AlternateContent>
            <mc:Choice Requires="wps">
              <w:drawing>
                <wp:anchor distT="0" distB="0" distL="114300" distR="114300" simplePos="0" relativeHeight="251669504" behindDoc="0" locked="0" layoutInCell="1" allowOverlap="1">
                  <wp:simplePos x="0" y="0"/>
                  <wp:positionH relativeFrom="column">
                    <wp:posOffset>1077595</wp:posOffset>
                  </wp:positionH>
                  <wp:positionV relativeFrom="paragraph">
                    <wp:posOffset>17780</wp:posOffset>
                  </wp:positionV>
                  <wp:extent cx="2743200" cy="1143000"/>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2743200" cy="1143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sz w:val="16"/>
                                </w:rPr>
                              </w:pPr>
                              <w:r>
                                <w:rPr>
                                  <w:rFonts w:hint="eastAsia"/>
                                  <w:sz w:val="16"/>
                                </w:rPr>
                                <w:t>续借</w:t>
                              </w:r>
                            </w:p>
                            <w:p>
                              <w:pPr>
                                <w:jc w:val="center"/>
                                <w:rPr>
                                  <w:sz w:val="16"/>
                                </w:rPr>
                              </w:pPr>
                              <w:r>
                                <w:rPr>
                                  <w:rFonts w:hint="eastAsia"/>
                                  <w:sz w:val="16"/>
                                </w:rPr>
                                <w:t>读者可根据需要自行登录“我的图书馆”续借所借图书。</w:t>
                              </w:r>
                            </w:p>
                            <w:p>
                              <w:pPr>
                                <w:jc w:val="center"/>
                                <w:rPr>
                                  <w:sz w:val="16"/>
                                </w:rPr>
                              </w:pPr>
                              <w:r>
                                <w:rPr>
                                  <w:rFonts w:hint="eastAsia"/>
                                  <w:sz w:val="16"/>
                                </w:rPr>
                                <w:t>借期为8 周的图书只能在图书到期日前14 天内续借，借期为7 天的图书可在到期日及前一天续借。在没有其他读者预约的情况下，所借图书均可续借3 次。</w:t>
                              </w:r>
                            </w:p>
                            <w:p>
                              <w:pPr>
                                <w:jc w:val="center"/>
                                <w:rPr>
                                  <w:sz w:val="16"/>
                                </w:rPr>
                              </w:pPr>
                              <w:r>
                                <w:rPr>
                                  <w:rFonts w:hint="eastAsia"/>
                                  <w:sz w:val="16"/>
                                </w:rPr>
                                <w:t>续借借期自续借之日算起，已过期或被他人预约的图书不可续借。</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85pt;margin-top:1.4pt;height:90pt;width:216pt;mso-wrap-distance-bottom:0pt;mso-wrap-distance-left:9pt;mso-wrap-distance-right:9pt;mso-wrap-distance-top:0pt;z-index:251669504;mso-width-relative:page;mso-height-relative:page;" filled="f" stroked="f" coordsize="21600,21600" o:gfxdata="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twVAbUAAAACQEA&#10;AA8AAAAAAAAAAQAgAAAAIgAAAGRycy9kb3ducmV2LnhtbFBLAQIUABQAAAAIAIdO4kDgLowoHgIA&#10;ACAEAAAOAAAAAAAAAAEAIAAAACMBAABkcnMvZTJvRG9jLnhtbFBLBQYAAAAABgAGAFkBAACzBQAA&#10;AAA=&#10;">
                  <v:fill on="f" focussize="0,0"/>
                  <v:stroke on="f"/>
                  <v:imagedata o:title=""/>
                  <o:lock v:ext="edit" aspectratio="f"/>
                  <v:textbox>
                    <w:txbxContent>
                      <w:p>
                        <w:pPr>
                          <w:jc w:val="center"/>
                          <w:rPr>
                            <w:sz w:val="16"/>
                          </w:rPr>
                        </w:pPr>
                        <w:r>
                          <w:rPr>
                            <w:rFonts w:hint="eastAsia"/>
                            <w:sz w:val="16"/>
                          </w:rPr>
                          <w:t>续借</w:t>
                        </w:r>
                      </w:p>
                      <w:p>
                        <w:pPr>
                          <w:jc w:val="center"/>
                          <w:rPr>
                            <w:sz w:val="16"/>
                          </w:rPr>
                        </w:pPr>
                        <w:r>
                          <w:rPr>
                            <w:rFonts w:hint="eastAsia"/>
                            <w:sz w:val="16"/>
                          </w:rPr>
                          <w:t>读者可根据需要自行登录“我的图书馆”续借所借图书。</w:t>
                        </w:r>
                      </w:p>
                      <w:p>
                        <w:pPr>
                          <w:jc w:val="center"/>
                          <w:rPr>
                            <w:sz w:val="16"/>
                          </w:rPr>
                        </w:pPr>
                        <w:r>
                          <w:rPr>
                            <w:rFonts w:hint="eastAsia"/>
                            <w:sz w:val="16"/>
                          </w:rPr>
                          <w:t>借期为8 周的图书只能在图书到期日前14 天内续借，借期为7 天的图书可在到期日及前一天续借。在没有其他读者预约的情况下，所借图书均可续借3 次。</w:t>
                        </w:r>
                      </w:p>
                      <w:p>
                        <w:pPr>
                          <w:jc w:val="center"/>
                          <w:rPr>
                            <w:sz w:val="16"/>
                          </w:rPr>
                        </w:pPr>
                        <w:r>
                          <w:rPr>
                            <w:rFonts w:hint="eastAsia"/>
                            <w:sz w:val="16"/>
                          </w:rPr>
                          <w:t>续借借期自续借之日算起，已过期或被他人预约的图书不可续借。</w:t>
                        </w:r>
                      </w:p>
                      <w:p/>
                    </w:txbxContent>
                  </v:textbox>
                  <w10:wrap type="square"/>
                </v:shape>
              </w:pict>
            </mc:Fallback>
          </mc:AlternateContent>
        </w:r>
      </w:del>
    </w:p>
    <w:p/>
    <w:p/>
    <w:p/>
    <w:p/>
    <w:p/>
    <w:p/>
    <w:p>
      <w:pPr>
        <w:ind w:firstLine="420" w:firstLineChars="210"/>
        <w:rPr>
          <w:ins w:id="114" w:author="Administrator" w:date="2017-09-15T00:55:50Z"/>
          <w:sz w:val="20"/>
        </w:rPr>
      </w:pPr>
      <w:r>
        <w:rPr>
          <w:sz w:val="20"/>
        </w:rPr>
        <w:t>3.2.2数字资源</w:t>
      </w:r>
    </w:p>
    <w:p>
      <w:pPr>
        <w:ind w:firstLine="420" w:firstLineChars="210"/>
        <w:rPr>
          <w:ins w:id="115" w:author="Administrator" w:date="2017-09-15T00:56:15Z"/>
          <w:rFonts w:hint="eastAsia"/>
          <w:sz w:val="20"/>
          <w:lang w:eastAsia="zh-CN"/>
        </w:rPr>
      </w:pPr>
      <w:ins w:id="116" w:author="Administrator" w:date="2017-09-15T00:55:52Z">
        <w:r>
          <w:rPr>
            <w:rFonts w:hint="eastAsia"/>
            <w:sz w:val="20"/>
            <w:lang w:eastAsia="zh-CN"/>
          </w:rPr>
          <w:t>介绍</w:t>
        </w:r>
      </w:ins>
      <w:ins w:id="117" w:author="Administrator" w:date="2017-09-15T00:55:55Z">
        <w:r>
          <w:rPr>
            <w:rFonts w:hint="eastAsia"/>
            <w:sz w:val="20"/>
            <w:lang w:eastAsia="zh-CN"/>
          </w:rPr>
          <w:t>数字</w:t>
        </w:r>
      </w:ins>
      <w:ins w:id="118" w:author="Administrator" w:date="2017-09-15T00:55:56Z">
        <w:r>
          <w:rPr>
            <w:rFonts w:hint="eastAsia"/>
            <w:sz w:val="20"/>
            <w:lang w:eastAsia="zh-CN"/>
          </w:rPr>
          <w:t>资源</w:t>
        </w:r>
      </w:ins>
      <w:ins w:id="119" w:author="Administrator" w:date="2017-09-15T00:55:57Z">
        <w:r>
          <w:rPr>
            <w:rFonts w:hint="eastAsia"/>
            <w:sz w:val="20"/>
            <w:lang w:eastAsia="zh-CN"/>
          </w:rPr>
          <w:t>情况</w:t>
        </w:r>
      </w:ins>
      <w:ins w:id="120" w:author="Administrator" w:date="2017-09-15T00:55:58Z">
        <w:r>
          <w:rPr>
            <w:rFonts w:hint="eastAsia"/>
            <w:sz w:val="20"/>
            <w:lang w:eastAsia="zh-CN"/>
          </w:rPr>
          <w:t>、</w:t>
        </w:r>
      </w:ins>
      <w:ins w:id="121" w:author="Administrator" w:date="2017-09-15T00:55:59Z">
        <w:r>
          <w:rPr>
            <w:rFonts w:hint="eastAsia"/>
            <w:sz w:val="20"/>
            <w:lang w:eastAsia="zh-CN"/>
          </w:rPr>
          <w:t>主要</w:t>
        </w:r>
      </w:ins>
      <w:ins w:id="122" w:author="Administrator" w:date="2017-09-15T00:56:00Z">
        <w:r>
          <w:rPr>
            <w:rFonts w:hint="eastAsia"/>
            <w:sz w:val="20"/>
            <w:lang w:eastAsia="zh-CN"/>
          </w:rPr>
          <w:t>使用的</w:t>
        </w:r>
      </w:ins>
      <w:ins w:id="123" w:author="Administrator" w:date="2017-09-15T00:56:09Z">
        <w:r>
          <w:rPr>
            <w:rFonts w:hint="eastAsia"/>
            <w:sz w:val="20"/>
            <w:lang w:eastAsia="zh-CN"/>
          </w:rPr>
          <w:t>几个</w:t>
        </w:r>
      </w:ins>
      <w:ins w:id="124" w:author="Administrator" w:date="2017-09-15T00:56:10Z">
        <w:r>
          <w:rPr>
            <w:rFonts w:hint="eastAsia"/>
            <w:sz w:val="20"/>
            <w:lang w:eastAsia="zh-CN"/>
          </w:rPr>
          <w:t>平台。</w:t>
        </w:r>
      </w:ins>
    </w:p>
    <w:p>
      <w:pPr>
        <w:ind w:firstLine="420" w:firstLineChars="210"/>
        <w:rPr>
          <w:rFonts w:hint="eastAsia"/>
          <w:sz w:val="20"/>
          <w:lang w:eastAsia="zh-CN"/>
        </w:rPr>
      </w:pPr>
      <w:ins w:id="125" w:author="Administrator" w:date="2017-09-15T00:56:17Z">
        <w:r>
          <w:rPr>
            <w:rFonts w:hint="eastAsia"/>
            <w:sz w:val="20"/>
            <w:lang w:eastAsia="zh-CN"/>
          </w:rPr>
          <w:t>分类介绍</w:t>
        </w:r>
      </w:ins>
      <w:ins w:id="126" w:author="Administrator" w:date="2017-09-15T00:56:20Z">
        <w:r>
          <w:rPr>
            <w:rFonts w:hint="eastAsia"/>
            <w:sz w:val="20"/>
            <w:lang w:eastAsia="zh-CN"/>
          </w:rPr>
          <w:t>。</w:t>
        </w:r>
      </w:ins>
    </w:p>
    <w:p>
      <w:pPr>
        <w:ind w:firstLine="420" w:firstLineChars="210"/>
        <w:jc w:val="center"/>
        <w:rPr>
          <w:sz w:val="20"/>
        </w:rPr>
      </w:pPr>
      <w:r>
        <w:rPr>
          <w:rFonts w:hint="eastAsia"/>
          <w:sz w:val="20"/>
        </w:rPr>
        <w:drawing>
          <wp:inline distT="0" distB="0" distL="0" distR="0">
            <wp:extent cx="3740150" cy="3930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51388" cy="3942121"/>
                    </a:xfrm>
                    <a:prstGeom prst="rect">
                      <a:avLst/>
                    </a:prstGeom>
                  </pic:spPr>
                </pic:pic>
              </a:graphicData>
            </a:graphic>
          </wp:inline>
        </w:drawing>
      </w: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p>
    <w:p>
      <w:pPr>
        <w:jc w:val="center"/>
        <w:rPr>
          <w:sz w:val="16"/>
        </w:rPr>
      </w:pPr>
      <w:r>
        <w:rPr>
          <w:rFonts w:hint="eastAsia"/>
          <w:sz w:val="16"/>
        </w:rPr>
        <w:drawing>
          <wp:inline distT="0" distB="0" distL="0" distR="0">
            <wp:extent cx="2997200" cy="27673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08189" cy="2777245"/>
                    </a:xfrm>
                    <a:prstGeom prst="rect">
                      <a:avLst/>
                    </a:prstGeom>
                  </pic:spPr>
                </pic:pic>
              </a:graphicData>
            </a:graphic>
          </wp:inline>
        </w:drawing>
      </w:r>
    </w:p>
    <w:p>
      <w:pPr>
        <w:jc w:val="left"/>
        <w:rPr>
          <w:sz w:val="16"/>
        </w:rPr>
      </w:pPr>
      <w:r>
        <w:rPr>
          <w:sz w:val="16"/>
        </w:rPr>
        <w:t>清华</w:t>
      </w:r>
      <w:r>
        <w:rPr>
          <w:rFonts w:hint="eastAsia"/>
          <w:sz w:val="16"/>
        </w:rPr>
        <w:t>大学各类数据库 586 个、电子期刊 8.9 万种、电子图书 856.2万册、电子学位论文 392.5 万篇</w:t>
      </w:r>
      <w:r>
        <w:rPr>
          <w:sz w:val="16"/>
        </w:rPr>
        <w:t>。</w:t>
      </w:r>
      <w:r>
        <w:rPr>
          <w:rFonts w:hint="eastAsia"/>
          <w:sz w:val="16"/>
        </w:rPr>
        <w:t>欢迎</w:t>
      </w:r>
      <w:r>
        <w:rPr>
          <w:sz w:val="16"/>
        </w:rPr>
        <w:t>同学搜寻信息资源。</w:t>
      </w:r>
    </w:p>
    <w:p>
      <w:pPr>
        <w:jc w:val="left"/>
        <w:rPr>
          <w:sz w:val="16"/>
        </w:rPr>
      </w:pPr>
    </w:p>
    <w:p>
      <w:pPr>
        <w:jc w:val="left"/>
        <w:rPr>
          <w:sz w:val="16"/>
        </w:rPr>
      </w:pPr>
      <w:r>
        <w:rPr>
          <w:rFonts w:hint="eastAsia"/>
          <w:sz w:val="16"/>
        </w:rPr>
        <w:t>3.3图书馆</w:t>
      </w:r>
      <w:r>
        <w:rPr>
          <w:sz w:val="16"/>
        </w:rPr>
        <w:t>小地图</w:t>
      </w:r>
    </w:p>
    <w:p>
      <w:pPr>
        <w:jc w:val="left"/>
        <w:rPr>
          <w:ins w:id="127" w:author="Administrator" w:date="2017-09-15T00:57:22Z"/>
          <w:color w:val="FF0000"/>
          <w:sz w:val="16"/>
        </w:rPr>
      </w:pPr>
      <w:r>
        <w:rPr>
          <w:rFonts w:hint="eastAsia"/>
          <w:sz w:val="21"/>
        </w:rPr>
        <w:drawing>
          <wp:inline distT="0" distB="0" distL="0" distR="0">
            <wp:extent cx="2590165" cy="189801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6015" cy="1924900"/>
                    </a:xfrm>
                    <a:prstGeom prst="rect">
                      <a:avLst/>
                    </a:prstGeom>
                  </pic:spPr>
                </pic:pic>
              </a:graphicData>
            </a:graphic>
          </wp:inline>
        </w:drawing>
      </w:r>
      <w:r>
        <w:rPr>
          <w:sz w:val="16"/>
        </w:rPr>
        <w:t>图</w:t>
      </w:r>
      <w:r>
        <w:rPr>
          <w:color w:val="FF0000"/>
          <w:sz w:val="16"/>
        </w:rPr>
        <w:t>片格式保持一致性</w:t>
      </w:r>
    </w:p>
    <w:p>
      <w:pPr>
        <w:jc w:val="left"/>
        <w:rPr>
          <w:ins w:id="128" w:author="Administrator" w:date="2017-09-15T00:57:22Z"/>
          <w:color w:val="FF0000"/>
          <w:sz w:val="16"/>
        </w:rPr>
      </w:pPr>
    </w:p>
    <w:p>
      <w:pPr>
        <w:jc w:val="left"/>
        <w:rPr>
          <w:color w:val="FF0000"/>
          <w:sz w:val="16"/>
        </w:rPr>
      </w:pPr>
    </w:p>
    <w:p>
      <w:pPr>
        <w:jc w:val="left"/>
        <w:rPr>
          <w:ins w:id="129" w:author="Administrator" w:date="2017-09-15T00:57:38Z"/>
          <w:color w:val="FF0000"/>
          <w:sz w:val="16"/>
        </w:rPr>
      </w:pPr>
      <w:r>
        <w:rPr>
          <w:rFonts w:hint="eastAsia"/>
          <w:color w:val="FF0000"/>
          <w:sz w:val="16"/>
        </w:rPr>
        <w:t>学堂在线</w:t>
      </w:r>
      <w:r>
        <w:rPr>
          <w:color w:val="FF0000"/>
          <w:sz w:val="16"/>
        </w:rPr>
        <w:t>（</w:t>
      </w:r>
      <w:r>
        <w:rPr>
          <w:rFonts w:hint="eastAsia"/>
          <w:color w:val="FF0000"/>
          <w:sz w:val="16"/>
        </w:rPr>
        <w:t>数据</w:t>
      </w:r>
      <w:r>
        <w:rPr>
          <w:color w:val="FF0000"/>
          <w:sz w:val="16"/>
        </w:rPr>
        <w:t>介绍）</w:t>
      </w:r>
    </w:p>
    <w:p>
      <w:pPr>
        <w:jc w:val="left"/>
        <w:rPr>
          <w:ins w:id="130" w:author="Administrator" w:date="2017-09-15T00:57:38Z"/>
          <w:color w:val="FF0000"/>
          <w:sz w:val="16"/>
        </w:rPr>
      </w:pPr>
    </w:p>
    <w:p>
      <w:pPr>
        <w:jc w:val="left"/>
        <w:rPr>
          <w:ins w:id="131" w:author="Administrator" w:date="2017-09-15T00:57:38Z"/>
          <w:color w:val="FF0000"/>
          <w:sz w:val="16"/>
        </w:rPr>
      </w:pPr>
    </w:p>
    <w:p>
      <w:pPr>
        <w:jc w:val="left"/>
        <w:rPr>
          <w:ins w:id="132" w:author="Administrator" w:date="2017-09-15T00:57:31Z"/>
          <w:color w:val="FF0000"/>
          <w:sz w:val="16"/>
        </w:rPr>
      </w:pPr>
    </w:p>
    <w:p>
      <w:pPr>
        <w:jc w:val="left"/>
        <w:rPr>
          <w:ins w:id="133" w:author="Administrator" w:date="2017-09-15T00:57:32Z"/>
          <w:color w:val="FF0000"/>
          <w:sz w:val="16"/>
        </w:rPr>
      </w:pPr>
    </w:p>
    <w:p>
      <w:pPr>
        <w:jc w:val="left"/>
        <w:rPr>
          <w:color w:val="FF0000"/>
          <w:sz w:val="16"/>
        </w:rPr>
      </w:pPr>
    </w:p>
    <w:p>
      <w:pPr>
        <w:pStyle w:val="11"/>
        <w:numPr>
          <w:ilvl w:val="0"/>
          <w:numId w:val="1"/>
        </w:numPr>
        <w:ind w:firstLineChars="0"/>
        <w:jc w:val="left"/>
        <w:rPr>
          <w:b/>
          <w:bCs/>
          <w:sz w:val="22"/>
          <w:rPrChange w:id="134" w:author="Administrator" w:date="2017-09-15T01:00:46Z">
            <w:rPr>
              <w:sz w:val="22"/>
            </w:rPr>
          </w:rPrChange>
        </w:rPr>
      </w:pPr>
      <w:r>
        <w:rPr>
          <w:rFonts w:hint="eastAsia"/>
          <w:b/>
          <w:bCs/>
          <w:sz w:val="22"/>
          <w:rPrChange w:id="135" w:author="Administrator" w:date="2017-09-15T01:00:46Z">
            <w:rPr>
              <w:rFonts w:hint="eastAsia"/>
              <w:sz w:val="22"/>
            </w:rPr>
          </w:rPrChange>
        </w:rPr>
        <w:t>实验室</w:t>
      </w:r>
      <w:r>
        <w:rPr>
          <w:b/>
          <w:bCs/>
          <w:sz w:val="22"/>
          <w:rPrChange w:id="136" w:author="Administrator" w:date="2017-09-15T01:00:46Z">
            <w:rPr>
              <w:sz w:val="22"/>
            </w:rPr>
          </w:rPrChange>
        </w:rPr>
        <w:t>探究</w:t>
      </w:r>
    </w:p>
    <w:p>
      <w:pPr>
        <w:pStyle w:val="11"/>
        <w:numPr>
          <w:ilvl w:val="1"/>
          <w:numId w:val="1"/>
        </w:numPr>
        <w:ind w:firstLineChars="0"/>
        <w:jc w:val="left"/>
        <w:rPr>
          <w:ins w:id="137" w:author="Administrator" w:date="2017-09-15T00:58:47Z"/>
          <w:sz w:val="22"/>
        </w:rPr>
      </w:pPr>
      <w:r>
        <w:rPr>
          <w:sz w:val="22"/>
        </w:rPr>
        <w:t>2017级MEM将要探究的实验室</w:t>
      </w:r>
    </w:p>
    <w:p>
      <w:pPr>
        <w:pStyle w:val="11"/>
        <w:numPr>
          <w:ilvl w:val="-1"/>
          <w:numId w:val="0"/>
        </w:numPr>
        <w:ind w:left="360" w:firstLine="0" w:firstLineChars="0"/>
        <w:jc w:val="left"/>
        <w:rPr>
          <w:rFonts w:hint="eastAsia" w:eastAsiaTheme="minorEastAsia"/>
          <w:sz w:val="22"/>
          <w:lang w:eastAsia="zh-CN"/>
        </w:rPr>
        <w:pPrChange w:id="138" w:author="Administrator" w:date="2017-09-15T00:58:48Z">
          <w:pPr>
            <w:pStyle w:val="11"/>
            <w:numPr>
              <w:ilvl w:val="1"/>
              <w:numId w:val="1"/>
            </w:numPr>
            <w:ind w:firstLineChars="0"/>
            <w:jc w:val="left"/>
          </w:pPr>
        </w:pPrChange>
      </w:pPr>
      <w:ins w:id="139" w:author="Administrator" w:date="2017-09-15T00:58:49Z">
        <w:r>
          <w:rPr>
            <w:rFonts w:hint="eastAsia"/>
            <w:sz w:val="22"/>
            <w:lang w:eastAsia="zh-CN"/>
          </w:rPr>
          <w:t>（</w:t>
        </w:r>
      </w:ins>
      <w:ins w:id="140" w:author="Administrator" w:date="2017-09-15T00:58:59Z">
        <w:r>
          <w:rPr>
            <w:rFonts w:hint="eastAsia"/>
            <w:sz w:val="22"/>
            <w:lang w:eastAsia="zh-CN"/>
          </w:rPr>
          <w:t>多余</w:t>
        </w:r>
      </w:ins>
      <w:ins w:id="141" w:author="Administrator" w:date="2017-09-15T00:59:00Z">
        <w:r>
          <w:rPr>
            <w:rFonts w:hint="eastAsia"/>
            <w:sz w:val="22"/>
            <w:lang w:eastAsia="zh-CN"/>
          </w:rPr>
          <w:t>合影都</w:t>
        </w:r>
      </w:ins>
      <w:ins w:id="142" w:author="Administrator" w:date="2017-09-15T00:59:01Z">
        <w:r>
          <w:rPr>
            <w:rFonts w:hint="eastAsia"/>
            <w:sz w:val="22"/>
            <w:lang w:eastAsia="zh-CN"/>
          </w:rPr>
          <w:t>不要，</w:t>
        </w:r>
      </w:ins>
      <w:ins w:id="143" w:author="Administrator" w:date="2017-09-15T00:59:03Z">
        <w:r>
          <w:rPr>
            <w:rFonts w:hint="eastAsia"/>
            <w:sz w:val="22"/>
            <w:lang w:eastAsia="zh-CN"/>
          </w:rPr>
          <w:t>此处</w:t>
        </w:r>
      </w:ins>
      <w:ins w:id="144" w:author="Administrator" w:date="2017-09-15T00:59:06Z">
        <w:r>
          <w:rPr>
            <w:rFonts w:hint="eastAsia"/>
            <w:sz w:val="22"/>
            <w:lang w:eastAsia="zh-CN"/>
          </w:rPr>
          <w:t>只</w:t>
        </w:r>
      </w:ins>
      <w:ins w:id="145" w:author="Administrator" w:date="2017-09-15T00:59:07Z">
        <w:r>
          <w:rPr>
            <w:rFonts w:hint="eastAsia"/>
            <w:sz w:val="22"/>
            <w:lang w:eastAsia="zh-CN"/>
          </w:rPr>
          <w:t>留</w:t>
        </w:r>
      </w:ins>
      <w:ins w:id="146" w:author="Administrator" w:date="2017-09-15T00:59:10Z">
        <w:r>
          <w:rPr>
            <w:rFonts w:hint="eastAsia"/>
            <w:sz w:val="22"/>
            <w:lang w:eastAsia="zh-CN"/>
          </w:rPr>
          <w:t>跟</w:t>
        </w:r>
      </w:ins>
      <w:ins w:id="147" w:author="Administrator" w:date="2017-09-15T00:59:11Z">
        <w:r>
          <w:rPr>
            <w:rFonts w:hint="eastAsia"/>
            <w:sz w:val="22"/>
            <w:lang w:eastAsia="zh-CN"/>
          </w:rPr>
          <w:t>实验室</w:t>
        </w:r>
      </w:ins>
      <w:ins w:id="148" w:author="Administrator" w:date="2017-09-15T00:59:12Z">
        <w:r>
          <w:rPr>
            <w:rFonts w:hint="eastAsia"/>
            <w:sz w:val="22"/>
            <w:lang w:eastAsia="zh-CN"/>
          </w:rPr>
          <w:t>相关</w:t>
        </w:r>
      </w:ins>
      <w:ins w:id="149" w:author="Administrator" w:date="2017-09-15T00:59:13Z">
        <w:r>
          <w:rPr>
            <w:rFonts w:hint="eastAsia"/>
            <w:sz w:val="22"/>
            <w:lang w:eastAsia="zh-CN"/>
          </w:rPr>
          <w:t>的</w:t>
        </w:r>
      </w:ins>
      <w:ins w:id="150" w:author="Administrator" w:date="2017-09-15T00:59:15Z">
        <w:r>
          <w:rPr>
            <w:rFonts w:hint="eastAsia"/>
            <w:sz w:val="22"/>
            <w:lang w:eastAsia="zh-CN"/>
          </w:rPr>
          <w:t>介绍</w:t>
        </w:r>
      </w:ins>
      <w:ins w:id="151" w:author="Administrator" w:date="2017-09-15T00:59:16Z">
        <w:r>
          <w:rPr>
            <w:rFonts w:hint="eastAsia"/>
            <w:sz w:val="22"/>
            <w:lang w:eastAsia="zh-CN"/>
          </w:rPr>
          <w:t>图片</w:t>
        </w:r>
      </w:ins>
      <w:ins w:id="152" w:author="Administrator" w:date="2017-09-15T00:59:17Z">
        <w:r>
          <w:rPr>
            <w:rFonts w:hint="eastAsia"/>
            <w:sz w:val="22"/>
            <w:lang w:eastAsia="zh-CN"/>
          </w:rPr>
          <w:t>，</w:t>
        </w:r>
      </w:ins>
      <w:ins w:id="153" w:author="Administrator" w:date="2017-09-15T00:59:18Z">
        <w:r>
          <w:rPr>
            <w:rFonts w:hint="eastAsia"/>
            <w:sz w:val="22"/>
            <w:lang w:eastAsia="zh-CN"/>
          </w:rPr>
          <w:t>队员</w:t>
        </w:r>
      </w:ins>
      <w:ins w:id="154" w:author="Administrator" w:date="2017-09-15T00:59:19Z">
        <w:r>
          <w:rPr>
            <w:rFonts w:hint="eastAsia"/>
            <w:sz w:val="22"/>
            <w:lang w:eastAsia="zh-CN"/>
          </w:rPr>
          <w:t>合影</w:t>
        </w:r>
      </w:ins>
      <w:ins w:id="155" w:author="Administrator" w:date="2017-09-15T00:59:20Z">
        <w:r>
          <w:rPr>
            <w:rFonts w:hint="eastAsia"/>
            <w:sz w:val="22"/>
            <w:lang w:eastAsia="zh-CN"/>
          </w:rPr>
          <w:t>等</w:t>
        </w:r>
      </w:ins>
      <w:ins w:id="156" w:author="Administrator" w:date="2017-09-15T00:59:21Z">
        <w:r>
          <w:rPr>
            <w:rFonts w:hint="eastAsia"/>
            <w:sz w:val="22"/>
            <w:lang w:eastAsia="zh-CN"/>
          </w:rPr>
          <w:t>单独</w:t>
        </w:r>
      </w:ins>
      <w:ins w:id="157" w:author="Administrator" w:date="2017-09-15T00:59:24Z">
        <w:r>
          <w:rPr>
            <w:rFonts w:hint="eastAsia"/>
            <w:sz w:val="22"/>
            <w:lang w:eastAsia="zh-CN"/>
          </w:rPr>
          <w:t>做一个</w:t>
        </w:r>
      </w:ins>
      <w:ins w:id="158" w:author="Administrator" w:date="2017-09-15T00:59:26Z">
        <w:r>
          <w:rPr>
            <w:rFonts w:hint="eastAsia"/>
            <w:sz w:val="22"/>
            <w:lang w:eastAsia="zh-CN"/>
          </w:rPr>
          <w:t>小结，</w:t>
        </w:r>
      </w:ins>
      <w:ins w:id="159" w:author="Administrator" w:date="2017-09-15T00:59:28Z">
        <w:r>
          <w:rPr>
            <w:rFonts w:hint="eastAsia"/>
            <w:sz w:val="22"/>
            <w:lang w:eastAsia="zh-CN"/>
          </w:rPr>
          <w:t>照片</w:t>
        </w:r>
      </w:ins>
      <w:ins w:id="160" w:author="Administrator" w:date="2017-09-15T00:59:29Z">
        <w:r>
          <w:rPr>
            <w:rFonts w:hint="eastAsia"/>
            <w:sz w:val="22"/>
            <w:lang w:eastAsia="zh-CN"/>
          </w:rPr>
          <w:t>集锦</w:t>
        </w:r>
      </w:ins>
      <w:ins w:id="161" w:author="Administrator" w:date="2017-09-15T00:59:30Z">
        <w:r>
          <w:rPr>
            <w:rFonts w:hint="eastAsia"/>
            <w:sz w:val="22"/>
            <w:lang w:eastAsia="zh-CN"/>
          </w:rPr>
          <w:t>类型的</w:t>
        </w:r>
      </w:ins>
      <w:ins w:id="162" w:author="Administrator" w:date="2017-09-15T00:58:49Z">
        <w:r>
          <w:rPr>
            <w:rFonts w:hint="eastAsia"/>
            <w:sz w:val="22"/>
            <w:lang w:eastAsia="zh-CN"/>
          </w:rPr>
          <w:t>）</w:t>
        </w:r>
      </w:ins>
    </w:p>
    <w:p>
      <w:pPr>
        <w:pStyle w:val="11"/>
        <w:ind w:left="720" w:firstLine="0" w:firstLineChars="0"/>
        <w:jc w:val="left"/>
        <w:rPr>
          <w:ins w:id="163" w:author="Administrator" w:date="2017-09-15T00:58:32Z"/>
          <w:rFonts w:hint="eastAsia"/>
          <w:b/>
          <w:bCs/>
          <w:sz w:val="16"/>
          <w:rPrChange w:id="164" w:author="Administrator" w:date="2017-09-15T01:00:09Z">
            <w:rPr>
              <w:ins w:id="165" w:author="Administrator" w:date="2017-09-15T00:58:32Z"/>
              <w:rFonts w:hint="eastAsia"/>
              <w:sz w:val="16"/>
            </w:rPr>
          </w:rPrChange>
        </w:rPr>
      </w:pPr>
      <w:r>
        <w:rPr>
          <w:b/>
          <w:bCs/>
          <w:sz w:val="16"/>
          <w:rPrChange w:id="166" w:author="Administrator" w:date="2017-09-15T01:00:09Z">
            <w:rPr>
              <w:sz w:val="16"/>
            </w:rPr>
          </w:rPrChange>
        </w:rPr>
        <w:t>汽车系：</w:t>
      </w:r>
      <w:r>
        <w:rPr>
          <w:rFonts w:hint="eastAsia"/>
          <w:b/>
          <w:bCs/>
          <w:sz w:val="16"/>
          <w:rPrChange w:id="167" w:author="Administrator" w:date="2017-09-15T01:00:09Z">
            <w:rPr>
              <w:rFonts w:hint="eastAsia"/>
              <w:sz w:val="16"/>
            </w:rPr>
          </w:rPrChange>
        </w:rPr>
        <w:t>碰撞试验室1+驾驶模拟实验室2</w:t>
      </w:r>
    </w:p>
    <w:p>
      <w:pPr>
        <w:pStyle w:val="11"/>
        <w:ind w:left="720" w:firstLine="0" w:firstLineChars="0"/>
        <w:jc w:val="left"/>
        <w:rPr>
          <w:ins w:id="168" w:author="Administrator" w:date="2017-09-15T00:59:49Z"/>
          <w:rFonts w:hint="eastAsia"/>
          <w:sz w:val="16"/>
          <w:lang w:val="en-US" w:eastAsia="zh-CN"/>
        </w:rPr>
      </w:pPr>
      <w:ins w:id="169" w:author="Administrator" w:date="2017-09-15T00:59:35Z">
        <w:r>
          <w:rPr>
            <w:rFonts w:hint="eastAsia"/>
            <w:sz w:val="16"/>
            <w:lang w:eastAsia="zh-CN"/>
          </w:rPr>
          <w:t>介绍：</w:t>
        </w:r>
      </w:ins>
      <w:ins w:id="170" w:author="Administrator" w:date="2017-09-15T00:59:38Z">
        <w:r>
          <w:rPr>
            <w:rFonts w:hint="eastAsia"/>
            <w:sz w:val="16"/>
            <w:lang w:val="en-US" w:eastAsia="zh-CN"/>
          </w:rPr>
          <w:t>XXXX</w:t>
        </w:r>
      </w:ins>
      <w:ins w:id="171" w:author="Administrator" w:date="2017-09-15T00:59:39Z">
        <w:r>
          <w:rPr>
            <w:rFonts w:hint="eastAsia"/>
            <w:sz w:val="16"/>
            <w:lang w:val="en-US" w:eastAsia="zh-CN"/>
          </w:rPr>
          <w:t>在这里</w:t>
        </w:r>
      </w:ins>
      <w:ins w:id="172" w:author="Administrator" w:date="2017-09-15T00:59:40Z">
        <w:r>
          <w:rPr>
            <w:rFonts w:hint="eastAsia"/>
            <w:sz w:val="16"/>
            <w:lang w:val="en-US" w:eastAsia="zh-CN"/>
          </w:rPr>
          <w:t>，</w:t>
        </w:r>
      </w:ins>
      <w:ins w:id="173" w:author="Administrator" w:date="2017-09-15T00:59:41Z">
        <w:r>
          <w:rPr>
            <w:rFonts w:hint="eastAsia"/>
            <w:sz w:val="16"/>
            <w:lang w:val="en-US" w:eastAsia="zh-CN"/>
          </w:rPr>
          <w:t>你</w:t>
        </w:r>
      </w:ins>
      <w:ins w:id="174" w:author="Administrator" w:date="2017-09-15T00:59:44Z">
        <w:r>
          <w:rPr>
            <w:rFonts w:hint="eastAsia"/>
            <w:sz w:val="16"/>
            <w:lang w:val="en-US" w:eastAsia="zh-CN"/>
          </w:rPr>
          <w:t>将</w:t>
        </w:r>
      </w:ins>
      <w:ins w:id="175" w:author="Administrator" w:date="2017-09-15T00:59:46Z">
        <w:r>
          <w:rPr>
            <w:rFonts w:hint="eastAsia"/>
            <w:sz w:val="16"/>
            <w:lang w:val="en-US" w:eastAsia="zh-CN"/>
          </w:rPr>
          <w:t>学习到</w:t>
        </w:r>
      </w:ins>
      <w:ins w:id="176" w:author="Administrator" w:date="2017-09-15T00:59:49Z">
        <w:r>
          <w:rPr>
            <w:rFonts w:hint="eastAsia"/>
            <w:sz w:val="16"/>
            <w:lang w:val="en-US" w:eastAsia="zh-CN"/>
          </w:rPr>
          <w:t>XXXXX</w:t>
        </w:r>
      </w:ins>
    </w:p>
    <w:p>
      <w:pPr>
        <w:pStyle w:val="11"/>
        <w:ind w:left="720" w:firstLine="0" w:firstLineChars="0"/>
        <w:jc w:val="left"/>
        <w:rPr>
          <w:rFonts w:hint="eastAsia"/>
          <w:sz w:val="16"/>
          <w:lang w:val="en-US" w:eastAsia="zh-CN"/>
        </w:rPr>
      </w:pPr>
      <w:ins w:id="177" w:author="Administrator" w:date="2017-09-15T00:59:51Z">
        <w:r>
          <w:rPr>
            <w:rFonts w:hint="eastAsia"/>
            <w:sz w:val="16"/>
            <w:lang w:val="en-US" w:eastAsia="zh-CN"/>
          </w:rPr>
          <w:t>（</w:t>
        </w:r>
      </w:ins>
      <w:ins w:id="178" w:author="Administrator" w:date="2017-09-15T00:59:54Z">
        <w:r>
          <w:rPr>
            <w:rFonts w:hint="eastAsia"/>
            <w:sz w:val="16"/>
            <w:lang w:val="en-US" w:eastAsia="zh-CN"/>
          </w:rPr>
          <w:t>照片</w:t>
        </w:r>
      </w:ins>
      <w:ins w:id="179" w:author="Administrator" w:date="2017-09-15T01:01:29Z">
        <w:r>
          <w:rPr>
            <w:rFonts w:hint="eastAsia"/>
            <w:sz w:val="16"/>
            <w:lang w:val="en-US" w:eastAsia="zh-CN"/>
          </w:rPr>
          <w:t>：</w:t>
        </w:r>
      </w:ins>
      <w:ins w:id="180" w:author="Administrator" w:date="2017-09-15T01:01:31Z">
        <w:r>
          <w:rPr>
            <w:rFonts w:hint="eastAsia"/>
            <w:sz w:val="16"/>
            <w:lang w:val="en-US" w:eastAsia="zh-CN"/>
          </w:rPr>
          <w:t>实验室</w:t>
        </w:r>
      </w:ins>
      <w:ins w:id="181" w:author="Administrator" w:date="2017-09-15T01:01:34Z">
        <w:r>
          <w:rPr>
            <w:rFonts w:hint="eastAsia"/>
            <w:sz w:val="16"/>
            <w:lang w:val="en-US" w:eastAsia="zh-CN"/>
          </w:rPr>
          <w:t>介绍</w:t>
        </w:r>
      </w:ins>
      <w:ins w:id="182" w:author="Administrator" w:date="2017-09-15T00:59:51Z">
        <w:r>
          <w:rPr>
            <w:rFonts w:hint="eastAsia"/>
            <w:sz w:val="16"/>
            <w:lang w:val="en-US" w:eastAsia="zh-CN"/>
          </w:rPr>
          <w:t>）</w:t>
        </w:r>
      </w:ins>
      <w:ins w:id="183" w:author="Administrator" w:date="2017-09-15T01:01:23Z">
        <w:r>
          <w:rPr>
            <w:rFonts w:hint="eastAsia"/>
            <w:sz w:val="16"/>
            <w:lang w:val="en-US" w:eastAsia="zh-CN"/>
          </w:rPr>
          <w:t>（</w:t>
        </w:r>
      </w:ins>
      <w:ins w:id="184" w:author="Administrator" w:date="2017-09-15T01:01:37Z">
        <w:r>
          <w:rPr>
            <w:rFonts w:hint="eastAsia"/>
            <w:sz w:val="16"/>
            <w:lang w:val="en-US" w:eastAsia="zh-CN"/>
          </w:rPr>
          <w:t>学生</w:t>
        </w:r>
      </w:ins>
      <w:ins w:id="185" w:author="Administrator" w:date="2017-09-15T01:01:42Z">
        <w:r>
          <w:rPr>
            <w:rFonts w:hint="eastAsia"/>
            <w:sz w:val="16"/>
            <w:lang w:val="en-US" w:eastAsia="zh-CN"/>
          </w:rPr>
          <w:t>互动</w:t>
        </w:r>
      </w:ins>
      <w:ins w:id="186" w:author="Administrator" w:date="2017-09-15T01:01:45Z">
        <w:r>
          <w:rPr>
            <w:rFonts w:hint="eastAsia"/>
            <w:sz w:val="16"/>
            <w:lang w:val="en-US" w:eastAsia="zh-CN"/>
          </w:rPr>
          <w:t>实景</w:t>
        </w:r>
      </w:ins>
      <w:ins w:id="187" w:author="Administrator" w:date="2017-09-15T01:01:26Z">
        <w:r>
          <w:rPr>
            <w:rFonts w:hint="eastAsia"/>
            <w:sz w:val="16"/>
            <w:lang w:val="en-US" w:eastAsia="zh-CN"/>
          </w:rPr>
          <w:t>照片</w:t>
        </w:r>
      </w:ins>
      <w:ins w:id="188" w:author="Administrator" w:date="2017-09-15T01:01:24Z">
        <w:r>
          <w:rPr>
            <w:rFonts w:hint="eastAsia"/>
            <w:sz w:val="16"/>
            <w:lang w:val="en-US" w:eastAsia="zh-CN"/>
          </w:rPr>
          <w:t>）</w:t>
        </w:r>
      </w:ins>
    </w:p>
    <w:p>
      <w:pPr>
        <w:pStyle w:val="11"/>
        <w:ind w:left="720" w:firstLine="0" w:firstLineChars="0"/>
        <w:jc w:val="left"/>
        <w:rPr>
          <w:ins w:id="189" w:author="Administrator" w:date="2017-09-15T00:58:34Z"/>
          <w:rFonts w:hint="eastAsia"/>
          <w:b/>
          <w:bCs/>
          <w:sz w:val="16"/>
          <w:rPrChange w:id="190" w:author="Administrator" w:date="2017-09-15T01:00:12Z">
            <w:rPr>
              <w:ins w:id="191" w:author="Administrator" w:date="2017-09-15T00:58:34Z"/>
              <w:rFonts w:hint="eastAsia"/>
              <w:sz w:val="16"/>
            </w:rPr>
          </w:rPrChange>
        </w:rPr>
      </w:pPr>
      <w:r>
        <w:rPr>
          <w:b/>
          <w:bCs/>
          <w:sz w:val="16"/>
          <w:rPrChange w:id="192" w:author="Administrator" w:date="2017-09-15T01:00:12Z">
            <w:rPr>
              <w:sz w:val="16"/>
            </w:rPr>
          </w:rPrChange>
        </w:rPr>
        <w:t>软件学院：</w:t>
      </w:r>
      <w:r>
        <w:rPr>
          <w:rFonts w:hint="eastAsia"/>
          <w:b/>
          <w:bCs/>
          <w:sz w:val="16"/>
          <w:rPrChange w:id="193" w:author="Administrator" w:date="2017-09-15T01:00:12Z">
            <w:rPr>
              <w:rFonts w:hint="eastAsia"/>
              <w:sz w:val="16"/>
            </w:rPr>
          </w:rPrChange>
        </w:rPr>
        <w:t>软件工程实验室</w:t>
      </w:r>
    </w:p>
    <w:p>
      <w:pPr>
        <w:pStyle w:val="11"/>
        <w:ind w:left="720" w:firstLine="0" w:firstLineChars="0"/>
        <w:jc w:val="left"/>
        <w:rPr>
          <w:ins w:id="194" w:author="Administrator" w:date="2017-09-15T00:59:58Z"/>
          <w:rFonts w:hint="eastAsia"/>
          <w:sz w:val="16"/>
          <w:lang w:val="en-US" w:eastAsia="zh-CN"/>
        </w:rPr>
      </w:pPr>
      <w:ins w:id="195" w:author="Administrator" w:date="2017-09-15T00:59:58Z">
        <w:r>
          <w:rPr>
            <w:rFonts w:hint="eastAsia"/>
            <w:sz w:val="16"/>
            <w:lang w:eastAsia="zh-CN"/>
          </w:rPr>
          <w:t>介绍：</w:t>
        </w:r>
      </w:ins>
      <w:ins w:id="196" w:author="Administrator" w:date="2017-09-15T00:59:58Z">
        <w:r>
          <w:rPr>
            <w:rFonts w:hint="eastAsia"/>
            <w:sz w:val="16"/>
            <w:lang w:val="en-US" w:eastAsia="zh-CN"/>
          </w:rPr>
          <w:t>XXXX在这里，你将学习到XXXXX</w:t>
        </w:r>
      </w:ins>
    </w:p>
    <w:p>
      <w:pPr>
        <w:pStyle w:val="11"/>
        <w:ind w:left="720" w:firstLine="0" w:firstLineChars="0"/>
        <w:jc w:val="left"/>
        <w:rPr>
          <w:ins w:id="197" w:author="Administrator" w:date="2017-09-15T00:59:58Z"/>
          <w:rFonts w:hint="eastAsia"/>
          <w:sz w:val="16"/>
          <w:lang w:val="en-US" w:eastAsia="zh-CN"/>
        </w:rPr>
      </w:pPr>
      <w:ins w:id="198" w:author="Administrator" w:date="2017-09-15T00:59:58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b/>
          <w:bCs/>
          <w:sz w:val="16"/>
          <w:rPrChange w:id="199" w:author="Administrator" w:date="2017-09-15T01:00:17Z">
            <w:rPr>
              <w:sz w:val="16"/>
            </w:rPr>
          </w:rPrChange>
        </w:rPr>
      </w:pPr>
      <w:r>
        <w:rPr>
          <w:b/>
          <w:bCs/>
          <w:sz w:val="16"/>
          <w:rPrChange w:id="200" w:author="Administrator" w:date="2017-09-15T01:00:17Z">
            <w:rPr>
              <w:sz w:val="16"/>
            </w:rPr>
          </w:rPrChange>
        </w:rPr>
        <w:t>环境学院：</w:t>
      </w:r>
      <w:r>
        <w:rPr>
          <w:rFonts w:hint="eastAsia"/>
          <w:b/>
          <w:bCs/>
          <w:sz w:val="16"/>
          <w:rPrChange w:id="201" w:author="Administrator" w:date="2017-09-15T01:00:17Z">
            <w:rPr>
              <w:rFonts w:hint="eastAsia"/>
              <w:sz w:val="16"/>
            </w:rPr>
          </w:rPrChange>
        </w:rPr>
        <w:t>再生水安全保障技术：527</w:t>
      </w:r>
    </w:p>
    <w:p>
      <w:pPr>
        <w:pStyle w:val="11"/>
        <w:ind w:left="720" w:firstLine="0" w:firstLineChars="0"/>
        <w:jc w:val="left"/>
        <w:rPr>
          <w:ins w:id="202" w:author="Administrator" w:date="2017-09-15T00:58:36Z"/>
          <w:rFonts w:hint="eastAsia"/>
          <w:b/>
          <w:bCs/>
          <w:sz w:val="16"/>
          <w:rPrChange w:id="203" w:author="Administrator" w:date="2017-09-15T01:00:17Z">
            <w:rPr>
              <w:ins w:id="204" w:author="Administrator" w:date="2017-09-15T00:58:36Z"/>
              <w:rFonts w:hint="eastAsia"/>
              <w:sz w:val="16"/>
            </w:rPr>
          </w:rPrChange>
        </w:rPr>
      </w:pPr>
      <w:r>
        <w:rPr>
          <w:rFonts w:hint="eastAsia"/>
          <w:b/>
          <w:bCs/>
          <w:sz w:val="16"/>
          <w:rPrChange w:id="205" w:author="Administrator" w:date="2017-09-15T01:00:17Z">
            <w:rPr>
              <w:rFonts w:hint="eastAsia"/>
              <w:sz w:val="16"/>
            </w:rPr>
          </w:rPrChange>
        </w:rPr>
        <w:t xml:space="preserve">          颗粒物检测仪器开发</w:t>
      </w:r>
    </w:p>
    <w:p>
      <w:pPr>
        <w:pStyle w:val="11"/>
        <w:ind w:left="720" w:firstLine="0" w:firstLineChars="0"/>
        <w:jc w:val="left"/>
        <w:rPr>
          <w:ins w:id="206" w:author="Administrator" w:date="2017-09-15T00:59:59Z"/>
          <w:rFonts w:hint="eastAsia"/>
          <w:sz w:val="16"/>
          <w:lang w:val="en-US" w:eastAsia="zh-CN"/>
        </w:rPr>
      </w:pPr>
      <w:ins w:id="207" w:author="Administrator" w:date="2017-09-15T00:59:59Z">
        <w:r>
          <w:rPr>
            <w:rFonts w:hint="eastAsia"/>
            <w:sz w:val="16"/>
            <w:lang w:eastAsia="zh-CN"/>
          </w:rPr>
          <w:t>介绍：</w:t>
        </w:r>
      </w:ins>
      <w:ins w:id="208" w:author="Administrator" w:date="2017-09-15T00:59:59Z">
        <w:r>
          <w:rPr>
            <w:rFonts w:hint="eastAsia"/>
            <w:sz w:val="16"/>
            <w:lang w:val="en-US" w:eastAsia="zh-CN"/>
          </w:rPr>
          <w:t>XXXX在这里，你将学习到XXXXX</w:t>
        </w:r>
      </w:ins>
    </w:p>
    <w:p>
      <w:pPr>
        <w:pStyle w:val="11"/>
        <w:ind w:left="720" w:firstLine="0" w:firstLineChars="0"/>
        <w:jc w:val="left"/>
        <w:rPr>
          <w:ins w:id="209" w:author="Administrator" w:date="2017-09-15T00:59:59Z"/>
          <w:rFonts w:hint="eastAsia"/>
          <w:sz w:val="16"/>
          <w:lang w:val="en-US" w:eastAsia="zh-CN"/>
        </w:rPr>
      </w:pPr>
      <w:ins w:id="210" w:author="Administrator" w:date="2017-09-15T00:59:59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b/>
          <w:bCs/>
          <w:sz w:val="16"/>
          <w:rPrChange w:id="211" w:author="Administrator" w:date="2017-09-15T01:00:20Z">
            <w:rPr>
              <w:sz w:val="16"/>
            </w:rPr>
          </w:rPrChange>
        </w:rPr>
      </w:pPr>
      <w:r>
        <w:rPr>
          <w:b/>
          <w:bCs/>
          <w:sz w:val="16"/>
          <w:rPrChange w:id="212" w:author="Administrator" w:date="2017-09-15T01:00:20Z">
            <w:rPr>
              <w:sz w:val="16"/>
            </w:rPr>
          </w:rPrChange>
        </w:rPr>
        <w:t xml:space="preserve">机械系：  </w:t>
      </w:r>
      <w:r>
        <w:rPr>
          <w:rFonts w:hint="eastAsia"/>
          <w:b/>
          <w:bCs/>
          <w:sz w:val="16"/>
          <w:rPrChange w:id="213" w:author="Administrator" w:date="2017-09-15T01:00:20Z">
            <w:rPr>
              <w:rFonts w:hint="eastAsia"/>
              <w:sz w:val="16"/>
            </w:rPr>
          </w:rPrChange>
        </w:rPr>
        <w:t>生物制造及快速成型实验室 1</w:t>
      </w:r>
    </w:p>
    <w:p>
      <w:pPr>
        <w:pStyle w:val="11"/>
        <w:ind w:left="720" w:firstLine="0" w:firstLineChars="0"/>
        <w:jc w:val="left"/>
        <w:rPr>
          <w:b/>
          <w:bCs/>
          <w:sz w:val="16"/>
          <w:rPrChange w:id="214" w:author="Administrator" w:date="2017-09-15T01:00:20Z">
            <w:rPr>
              <w:sz w:val="16"/>
            </w:rPr>
          </w:rPrChange>
        </w:rPr>
      </w:pPr>
      <w:r>
        <w:rPr>
          <w:rFonts w:hint="eastAsia"/>
          <w:b/>
          <w:bCs/>
          <w:sz w:val="16"/>
          <w:rPrChange w:id="215" w:author="Administrator" w:date="2017-09-15T01:00:20Z">
            <w:rPr>
              <w:rFonts w:hint="eastAsia"/>
              <w:sz w:val="16"/>
            </w:rPr>
          </w:rPrChange>
        </w:rPr>
        <w:t xml:space="preserve">         </w:t>
      </w:r>
      <w:r>
        <w:rPr>
          <w:b/>
          <w:bCs/>
          <w:sz w:val="16"/>
          <w:rPrChange w:id="216" w:author="Administrator" w:date="2017-09-15T01:00:20Z">
            <w:rPr>
              <w:sz w:val="16"/>
            </w:rPr>
          </w:rPrChange>
        </w:rPr>
        <w:t xml:space="preserve"> </w:t>
      </w:r>
      <w:r>
        <w:rPr>
          <w:rFonts w:hint="eastAsia"/>
          <w:b/>
          <w:bCs/>
          <w:sz w:val="16"/>
          <w:rPrChange w:id="217" w:author="Administrator" w:date="2017-09-15T01:00:20Z">
            <w:rPr>
              <w:rFonts w:hint="eastAsia"/>
              <w:sz w:val="16"/>
            </w:rPr>
          </w:rPrChange>
        </w:rPr>
        <w:t>机器人实验室 2</w:t>
      </w:r>
    </w:p>
    <w:p>
      <w:pPr>
        <w:pStyle w:val="11"/>
        <w:ind w:left="720" w:firstLine="0" w:firstLineChars="0"/>
        <w:jc w:val="left"/>
        <w:rPr>
          <w:ins w:id="218" w:author="Administrator" w:date="2017-09-15T00:58:37Z"/>
          <w:rFonts w:hint="eastAsia"/>
          <w:b/>
          <w:bCs/>
          <w:sz w:val="16"/>
          <w:rPrChange w:id="219" w:author="Administrator" w:date="2017-09-15T01:00:20Z">
            <w:rPr>
              <w:ins w:id="220" w:author="Administrator" w:date="2017-09-15T00:58:37Z"/>
              <w:rFonts w:hint="eastAsia"/>
              <w:sz w:val="16"/>
            </w:rPr>
          </w:rPrChange>
        </w:rPr>
      </w:pPr>
      <w:r>
        <w:rPr>
          <w:rFonts w:hint="eastAsia"/>
          <w:b/>
          <w:bCs/>
          <w:sz w:val="16"/>
          <w:rPrChange w:id="221" w:author="Administrator" w:date="2017-09-15T01:00:20Z">
            <w:rPr>
              <w:rFonts w:hint="eastAsia"/>
              <w:sz w:val="16"/>
            </w:rPr>
          </w:rPrChange>
        </w:rPr>
        <w:t xml:space="preserve">          智能制造及机器人实验室 3</w:t>
      </w:r>
    </w:p>
    <w:p>
      <w:pPr>
        <w:pStyle w:val="11"/>
        <w:ind w:left="720" w:firstLine="0" w:firstLineChars="0"/>
        <w:jc w:val="left"/>
        <w:rPr>
          <w:ins w:id="222" w:author="Administrator" w:date="2017-09-15T01:00:00Z"/>
          <w:rFonts w:hint="eastAsia"/>
          <w:sz w:val="16"/>
          <w:lang w:val="en-US" w:eastAsia="zh-CN"/>
        </w:rPr>
      </w:pPr>
      <w:ins w:id="223" w:author="Administrator" w:date="2017-09-15T01:00:00Z">
        <w:r>
          <w:rPr>
            <w:rFonts w:hint="eastAsia"/>
            <w:sz w:val="16"/>
            <w:lang w:eastAsia="zh-CN"/>
          </w:rPr>
          <w:t>介绍：</w:t>
        </w:r>
      </w:ins>
      <w:ins w:id="224" w:author="Administrator" w:date="2017-09-15T01:00:00Z">
        <w:r>
          <w:rPr>
            <w:rFonts w:hint="eastAsia"/>
            <w:sz w:val="16"/>
            <w:lang w:val="en-US" w:eastAsia="zh-CN"/>
          </w:rPr>
          <w:t>XXXX在这里，你将学习到XXXXX</w:t>
        </w:r>
      </w:ins>
    </w:p>
    <w:p>
      <w:pPr>
        <w:pStyle w:val="11"/>
        <w:ind w:left="720" w:firstLine="0" w:firstLineChars="0"/>
        <w:jc w:val="left"/>
        <w:rPr>
          <w:ins w:id="225" w:author="Administrator" w:date="2017-09-15T01:00:00Z"/>
          <w:rFonts w:hint="eastAsia"/>
          <w:sz w:val="16"/>
          <w:lang w:val="en-US" w:eastAsia="zh-CN"/>
        </w:rPr>
      </w:pPr>
      <w:ins w:id="226" w:author="Administrator" w:date="2017-09-15T01:00:00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ins w:id="227" w:author="Administrator" w:date="2017-09-15T00:58:38Z"/>
          <w:rFonts w:hint="eastAsia"/>
          <w:b/>
          <w:bCs/>
          <w:sz w:val="16"/>
          <w:rPrChange w:id="228" w:author="Administrator" w:date="2017-09-15T01:00:25Z">
            <w:rPr>
              <w:ins w:id="229" w:author="Administrator" w:date="2017-09-15T00:58:38Z"/>
              <w:rFonts w:hint="eastAsia"/>
              <w:sz w:val="16"/>
            </w:rPr>
          </w:rPrChange>
        </w:rPr>
      </w:pPr>
      <w:r>
        <w:rPr>
          <w:b/>
          <w:bCs/>
          <w:sz w:val="16"/>
          <w:rPrChange w:id="230" w:author="Administrator" w:date="2017-09-15T01:00:25Z">
            <w:rPr>
              <w:sz w:val="16"/>
            </w:rPr>
          </w:rPrChange>
        </w:rPr>
        <w:t>精仪</w:t>
      </w:r>
      <w:r>
        <w:rPr>
          <w:rFonts w:hint="eastAsia"/>
          <w:b/>
          <w:bCs/>
          <w:sz w:val="16"/>
          <w:rPrChange w:id="231" w:author="Administrator" w:date="2017-09-15T01:00:25Z">
            <w:rPr>
              <w:rFonts w:hint="eastAsia"/>
              <w:sz w:val="16"/>
            </w:rPr>
          </w:rPrChange>
        </w:rPr>
        <w:t>系</w:t>
      </w:r>
      <w:r>
        <w:rPr>
          <w:b/>
          <w:bCs/>
          <w:sz w:val="16"/>
          <w:rPrChange w:id="232" w:author="Administrator" w:date="2017-09-15T01:00:25Z">
            <w:rPr>
              <w:sz w:val="16"/>
            </w:rPr>
          </w:rPrChange>
        </w:rPr>
        <w:t>：</w:t>
      </w:r>
      <w:r>
        <w:rPr>
          <w:rFonts w:hint="eastAsia"/>
          <w:b/>
          <w:bCs/>
          <w:sz w:val="16"/>
          <w:rPrChange w:id="233" w:author="Administrator" w:date="2017-09-15T01:00:25Z">
            <w:rPr>
              <w:rFonts w:hint="eastAsia"/>
              <w:sz w:val="16"/>
            </w:rPr>
          </w:rPrChange>
        </w:rPr>
        <w:t>国家重点实验室： 精密测试技术及仪器国家重点实验室</w:t>
      </w:r>
    </w:p>
    <w:p>
      <w:pPr>
        <w:pStyle w:val="11"/>
        <w:ind w:left="720" w:firstLine="0" w:firstLineChars="0"/>
        <w:jc w:val="left"/>
        <w:rPr>
          <w:ins w:id="234" w:author="Administrator" w:date="2017-09-15T01:00:02Z"/>
          <w:rFonts w:hint="eastAsia"/>
          <w:sz w:val="16"/>
          <w:lang w:val="en-US" w:eastAsia="zh-CN"/>
        </w:rPr>
      </w:pPr>
      <w:ins w:id="235" w:author="Administrator" w:date="2017-09-15T01:00:02Z">
        <w:r>
          <w:rPr>
            <w:rFonts w:hint="eastAsia"/>
            <w:sz w:val="16"/>
            <w:lang w:eastAsia="zh-CN"/>
          </w:rPr>
          <w:t>介绍：</w:t>
        </w:r>
      </w:ins>
      <w:ins w:id="236" w:author="Administrator" w:date="2017-09-15T01:00:02Z">
        <w:r>
          <w:rPr>
            <w:rFonts w:hint="eastAsia"/>
            <w:sz w:val="16"/>
            <w:lang w:val="en-US" w:eastAsia="zh-CN"/>
          </w:rPr>
          <w:t>XXXX在这里，你将学习到XXXXX</w:t>
        </w:r>
      </w:ins>
    </w:p>
    <w:p>
      <w:pPr>
        <w:pStyle w:val="11"/>
        <w:ind w:left="720" w:firstLine="0" w:firstLineChars="0"/>
        <w:jc w:val="left"/>
        <w:rPr>
          <w:ins w:id="237" w:author="Administrator" w:date="2017-09-15T01:00:02Z"/>
          <w:rFonts w:hint="eastAsia"/>
          <w:sz w:val="16"/>
          <w:lang w:val="en-US" w:eastAsia="zh-CN"/>
        </w:rPr>
      </w:pPr>
      <w:ins w:id="238" w:author="Administrator" w:date="2017-09-15T01:00:02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ins w:id="239" w:author="Administrator" w:date="2017-09-15T00:58:39Z"/>
          <w:rFonts w:hint="eastAsia"/>
          <w:b/>
          <w:bCs/>
          <w:sz w:val="16"/>
          <w:rPrChange w:id="240" w:author="Administrator" w:date="2017-09-15T01:00:28Z">
            <w:rPr>
              <w:ins w:id="241" w:author="Administrator" w:date="2017-09-15T00:58:39Z"/>
              <w:rFonts w:hint="eastAsia"/>
              <w:sz w:val="16"/>
            </w:rPr>
          </w:rPrChange>
        </w:rPr>
      </w:pPr>
      <w:r>
        <w:rPr>
          <w:b/>
          <w:bCs/>
          <w:sz w:val="16"/>
          <w:rPrChange w:id="242" w:author="Administrator" w:date="2017-09-15T01:00:28Z">
            <w:rPr>
              <w:sz w:val="16"/>
            </w:rPr>
          </w:rPrChange>
        </w:rPr>
        <w:t>电机系：</w:t>
      </w:r>
      <w:r>
        <w:rPr>
          <w:rFonts w:hint="eastAsia"/>
          <w:b/>
          <w:bCs/>
          <w:sz w:val="16"/>
          <w:rPrChange w:id="243" w:author="Administrator" w:date="2017-09-15T01:00:28Z">
            <w:rPr>
              <w:rFonts w:hint="eastAsia"/>
              <w:sz w:val="16"/>
            </w:rPr>
          </w:rPrChange>
        </w:rPr>
        <w:t>电力系统及发电设备控制和仿真国家重点实验室</w:t>
      </w:r>
    </w:p>
    <w:p>
      <w:pPr>
        <w:pStyle w:val="11"/>
        <w:ind w:left="720" w:firstLine="0" w:firstLineChars="0"/>
        <w:jc w:val="left"/>
        <w:rPr>
          <w:ins w:id="244" w:author="Administrator" w:date="2017-09-15T01:00:03Z"/>
          <w:rFonts w:hint="eastAsia"/>
          <w:sz w:val="16"/>
          <w:lang w:val="en-US" w:eastAsia="zh-CN"/>
        </w:rPr>
      </w:pPr>
      <w:ins w:id="245" w:author="Administrator" w:date="2017-09-15T01:00:03Z">
        <w:r>
          <w:rPr>
            <w:rFonts w:hint="eastAsia"/>
            <w:sz w:val="16"/>
            <w:lang w:eastAsia="zh-CN"/>
          </w:rPr>
          <w:t>介绍：</w:t>
        </w:r>
      </w:ins>
      <w:ins w:id="246" w:author="Administrator" w:date="2017-09-15T01:00:03Z">
        <w:r>
          <w:rPr>
            <w:rFonts w:hint="eastAsia"/>
            <w:sz w:val="16"/>
            <w:lang w:val="en-US" w:eastAsia="zh-CN"/>
          </w:rPr>
          <w:t>XXXX在这里，你将学习到XXXXX</w:t>
        </w:r>
      </w:ins>
    </w:p>
    <w:p>
      <w:pPr>
        <w:pStyle w:val="11"/>
        <w:ind w:left="720" w:firstLine="0" w:firstLineChars="0"/>
        <w:jc w:val="left"/>
        <w:rPr>
          <w:ins w:id="247" w:author="Administrator" w:date="2017-09-15T01:00:03Z"/>
          <w:rFonts w:hint="eastAsia"/>
          <w:sz w:val="16"/>
          <w:lang w:val="en-US" w:eastAsia="zh-CN"/>
        </w:rPr>
      </w:pPr>
      <w:ins w:id="248" w:author="Administrator" w:date="2017-09-15T01:00:03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ins w:id="249" w:author="Administrator" w:date="2017-09-15T00:58:40Z"/>
          <w:rFonts w:hint="eastAsia"/>
          <w:b/>
          <w:bCs/>
          <w:sz w:val="16"/>
          <w:rPrChange w:id="250" w:author="Administrator" w:date="2017-09-15T01:00:31Z">
            <w:rPr>
              <w:ins w:id="251" w:author="Administrator" w:date="2017-09-15T00:58:40Z"/>
              <w:rFonts w:hint="eastAsia"/>
              <w:sz w:val="16"/>
            </w:rPr>
          </w:rPrChange>
        </w:rPr>
      </w:pPr>
      <w:r>
        <w:rPr>
          <w:b/>
          <w:bCs/>
          <w:sz w:val="16"/>
          <w:rPrChange w:id="252" w:author="Administrator" w:date="2017-09-15T01:00:31Z">
            <w:rPr>
              <w:sz w:val="16"/>
            </w:rPr>
          </w:rPrChange>
        </w:rPr>
        <w:t>工业工程系：</w:t>
      </w:r>
      <w:r>
        <w:rPr>
          <w:rFonts w:hint="eastAsia"/>
          <w:b/>
          <w:bCs/>
          <w:sz w:val="16"/>
          <w:rPrChange w:id="253" w:author="Administrator" w:date="2017-09-15T01:00:31Z">
            <w:rPr>
              <w:rFonts w:hint="eastAsia"/>
              <w:sz w:val="16"/>
            </w:rPr>
          </w:rPrChange>
        </w:rPr>
        <w:t>模范工厂</w:t>
      </w:r>
    </w:p>
    <w:p>
      <w:pPr>
        <w:pStyle w:val="11"/>
        <w:ind w:left="720" w:firstLine="0" w:firstLineChars="0"/>
        <w:jc w:val="left"/>
        <w:rPr>
          <w:ins w:id="254" w:author="Administrator" w:date="2017-09-15T01:00:04Z"/>
          <w:rFonts w:hint="eastAsia"/>
          <w:sz w:val="16"/>
          <w:lang w:val="en-US" w:eastAsia="zh-CN"/>
        </w:rPr>
      </w:pPr>
      <w:ins w:id="255" w:author="Administrator" w:date="2017-09-15T01:00:04Z">
        <w:r>
          <w:rPr>
            <w:rFonts w:hint="eastAsia"/>
            <w:sz w:val="16"/>
            <w:lang w:eastAsia="zh-CN"/>
          </w:rPr>
          <w:t>介绍：</w:t>
        </w:r>
      </w:ins>
      <w:ins w:id="256" w:author="Administrator" w:date="2017-09-15T01:00:04Z">
        <w:r>
          <w:rPr>
            <w:rFonts w:hint="eastAsia"/>
            <w:sz w:val="16"/>
            <w:lang w:val="en-US" w:eastAsia="zh-CN"/>
          </w:rPr>
          <w:t>XXXX在这里，你将学习到XXXXX</w:t>
        </w:r>
      </w:ins>
    </w:p>
    <w:p>
      <w:pPr>
        <w:pStyle w:val="11"/>
        <w:ind w:left="720" w:firstLine="0" w:firstLineChars="0"/>
        <w:jc w:val="left"/>
        <w:rPr>
          <w:ins w:id="257" w:author="Administrator" w:date="2017-09-15T01:00:04Z"/>
          <w:rFonts w:hint="eastAsia"/>
          <w:sz w:val="16"/>
          <w:lang w:val="en-US" w:eastAsia="zh-CN"/>
        </w:rPr>
      </w:pPr>
      <w:ins w:id="258" w:author="Administrator" w:date="2017-09-15T01:00:04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ins w:id="259" w:author="Administrator" w:date="2017-09-15T00:58:41Z"/>
          <w:rFonts w:hint="eastAsia"/>
          <w:b/>
          <w:bCs/>
          <w:sz w:val="16"/>
          <w:rPrChange w:id="260" w:author="Administrator" w:date="2017-09-15T01:00:39Z">
            <w:rPr>
              <w:ins w:id="261" w:author="Administrator" w:date="2017-09-15T00:58:41Z"/>
              <w:rFonts w:hint="eastAsia"/>
              <w:sz w:val="16"/>
            </w:rPr>
          </w:rPrChange>
        </w:rPr>
      </w:pPr>
      <w:r>
        <w:rPr>
          <w:b/>
          <w:bCs/>
          <w:sz w:val="16"/>
          <w:rPrChange w:id="262" w:author="Administrator" w:date="2017-09-15T01:00:39Z">
            <w:rPr>
              <w:sz w:val="16"/>
            </w:rPr>
          </w:rPrChange>
        </w:rPr>
        <w:t>自动化所：</w:t>
      </w:r>
      <w:r>
        <w:rPr>
          <w:rFonts w:hint="eastAsia"/>
          <w:b/>
          <w:bCs/>
          <w:sz w:val="16"/>
          <w:rPrChange w:id="263" w:author="Administrator" w:date="2017-09-15T01:00:39Z">
            <w:rPr>
              <w:rFonts w:hint="eastAsia"/>
              <w:sz w:val="16"/>
            </w:rPr>
          </w:rPrChange>
        </w:rPr>
        <w:t>CIMS所</w:t>
      </w:r>
    </w:p>
    <w:p>
      <w:pPr>
        <w:pStyle w:val="11"/>
        <w:ind w:left="720" w:firstLine="0" w:firstLineChars="0"/>
        <w:jc w:val="left"/>
        <w:rPr>
          <w:ins w:id="264" w:author="Administrator" w:date="2017-09-15T01:00:05Z"/>
          <w:rFonts w:hint="eastAsia"/>
          <w:sz w:val="16"/>
          <w:lang w:val="en-US" w:eastAsia="zh-CN"/>
        </w:rPr>
      </w:pPr>
      <w:ins w:id="265" w:author="Administrator" w:date="2017-09-15T01:00:05Z">
        <w:r>
          <w:rPr>
            <w:rFonts w:hint="eastAsia"/>
            <w:sz w:val="16"/>
            <w:lang w:eastAsia="zh-CN"/>
          </w:rPr>
          <w:t>介绍：</w:t>
        </w:r>
      </w:ins>
      <w:ins w:id="266" w:author="Administrator" w:date="2017-09-15T01:00:05Z">
        <w:r>
          <w:rPr>
            <w:rFonts w:hint="eastAsia"/>
            <w:sz w:val="16"/>
            <w:lang w:val="en-US" w:eastAsia="zh-CN"/>
          </w:rPr>
          <w:t>XXXX在这里，你将学习到XXXXX</w:t>
        </w:r>
      </w:ins>
    </w:p>
    <w:p>
      <w:pPr>
        <w:pStyle w:val="11"/>
        <w:ind w:left="720" w:firstLine="0" w:firstLineChars="0"/>
        <w:jc w:val="left"/>
        <w:rPr>
          <w:ins w:id="267" w:author="Administrator" w:date="2017-09-15T01:00:05Z"/>
          <w:rFonts w:hint="eastAsia"/>
          <w:sz w:val="16"/>
          <w:lang w:val="en-US" w:eastAsia="zh-CN"/>
        </w:rPr>
      </w:pPr>
      <w:ins w:id="268" w:author="Administrator" w:date="2017-09-15T01:00:05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ins w:id="269" w:author="Administrator" w:date="2017-09-15T00:58:42Z"/>
          <w:rFonts w:hint="eastAsia"/>
          <w:b/>
          <w:bCs/>
          <w:sz w:val="16"/>
          <w:rPrChange w:id="270" w:author="Administrator" w:date="2017-09-15T01:00:42Z">
            <w:rPr>
              <w:ins w:id="271" w:author="Administrator" w:date="2017-09-15T00:58:42Z"/>
              <w:rFonts w:hint="eastAsia"/>
              <w:sz w:val="16"/>
            </w:rPr>
          </w:rPrChange>
        </w:rPr>
      </w:pPr>
      <w:r>
        <w:rPr>
          <w:b/>
          <w:bCs/>
          <w:sz w:val="16"/>
          <w:rPrChange w:id="272" w:author="Administrator" w:date="2017-09-15T01:00:42Z">
            <w:rPr>
              <w:sz w:val="16"/>
            </w:rPr>
          </w:rPrChange>
        </w:rPr>
        <w:t>热能系：</w:t>
      </w:r>
      <w:r>
        <w:rPr>
          <w:rFonts w:hint="eastAsia"/>
          <w:b/>
          <w:bCs/>
          <w:sz w:val="16"/>
          <w:rPrChange w:id="273" w:author="Administrator" w:date="2017-09-15T01:00:42Z">
            <w:rPr>
              <w:rFonts w:hint="eastAsia"/>
              <w:sz w:val="16"/>
            </w:rPr>
          </w:rPrChange>
        </w:rPr>
        <w:t>热能工程实验室</w:t>
      </w:r>
    </w:p>
    <w:p>
      <w:pPr>
        <w:pStyle w:val="11"/>
        <w:ind w:left="720" w:firstLine="0" w:firstLineChars="0"/>
        <w:jc w:val="left"/>
        <w:rPr>
          <w:ins w:id="274" w:author="Administrator" w:date="2017-09-15T01:00:06Z"/>
          <w:rFonts w:hint="eastAsia"/>
          <w:sz w:val="16"/>
          <w:lang w:val="en-US" w:eastAsia="zh-CN"/>
        </w:rPr>
      </w:pPr>
      <w:ins w:id="275" w:author="Administrator" w:date="2017-09-15T01:00:06Z">
        <w:r>
          <w:rPr>
            <w:rFonts w:hint="eastAsia"/>
            <w:sz w:val="16"/>
            <w:lang w:eastAsia="zh-CN"/>
          </w:rPr>
          <w:t>介绍：</w:t>
        </w:r>
      </w:ins>
      <w:ins w:id="276" w:author="Administrator" w:date="2017-09-15T01:00:06Z">
        <w:r>
          <w:rPr>
            <w:rFonts w:hint="eastAsia"/>
            <w:sz w:val="16"/>
            <w:lang w:val="en-US" w:eastAsia="zh-CN"/>
          </w:rPr>
          <w:t>XXXX在这里，你将学习到XXXXX</w:t>
        </w:r>
      </w:ins>
    </w:p>
    <w:p>
      <w:pPr>
        <w:pStyle w:val="11"/>
        <w:ind w:left="720" w:firstLine="0" w:firstLineChars="0"/>
        <w:jc w:val="left"/>
        <w:rPr>
          <w:ins w:id="277" w:author="Administrator" w:date="2017-09-15T01:00:06Z"/>
          <w:rFonts w:hint="eastAsia"/>
          <w:sz w:val="16"/>
          <w:lang w:val="en-US" w:eastAsia="zh-CN"/>
        </w:rPr>
      </w:pPr>
      <w:ins w:id="278" w:author="Administrator" w:date="2017-09-15T01:00:06Z">
        <w:r>
          <w:rPr>
            <w:rFonts w:hint="eastAsia"/>
            <w:sz w:val="16"/>
            <w:lang w:val="en-US" w:eastAsia="zh-CN"/>
          </w:rPr>
          <w:t>（照片）</w:t>
        </w:r>
      </w:ins>
    </w:p>
    <w:p>
      <w:pPr>
        <w:pStyle w:val="11"/>
        <w:ind w:left="720" w:firstLine="0" w:firstLineChars="0"/>
        <w:jc w:val="left"/>
        <w:rPr>
          <w:rFonts w:hint="eastAsia"/>
          <w:sz w:val="16"/>
        </w:rPr>
      </w:pPr>
    </w:p>
    <w:p>
      <w:pPr>
        <w:pStyle w:val="11"/>
        <w:ind w:left="720" w:firstLine="0" w:firstLineChars="0"/>
        <w:jc w:val="left"/>
        <w:rPr>
          <w:sz w:val="16"/>
        </w:rPr>
      </w:pPr>
    </w:p>
    <w:p>
      <w:pPr>
        <w:pStyle w:val="11"/>
        <w:numPr>
          <w:ilvl w:val="1"/>
          <w:numId w:val="1"/>
        </w:numPr>
        <w:ind w:firstLineChars="0"/>
        <w:jc w:val="left"/>
        <w:rPr>
          <w:del w:id="279" w:author="Administrator" w:date="2017-09-15T01:01:49Z"/>
          <w:sz w:val="21"/>
        </w:rPr>
      </w:pPr>
      <w:del w:id="280" w:author="Administrator" w:date="2017-09-15T01:01:49Z">
        <w:r>
          <w:rPr>
            <w:rFonts w:hint="eastAsia"/>
            <w:sz w:val="21"/>
          </w:rPr>
          <w:delText>探究</w:delText>
        </w:r>
      </w:del>
      <w:del w:id="281" w:author="Administrator" w:date="2017-09-15T01:01:49Z">
        <w:r>
          <w:rPr>
            <w:sz w:val="21"/>
          </w:rPr>
          <w:delText>过程</w:delText>
        </w:r>
      </w:del>
    </w:p>
    <w:p>
      <w:pPr>
        <w:pStyle w:val="11"/>
        <w:ind w:left="720" w:firstLine="0" w:firstLineChars="0"/>
        <w:jc w:val="left"/>
        <w:rPr>
          <w:sz w:val="21"/>
        </w:rPr>
      </w:pPr>
      <w:del w:id="282" w:author="Administrator" w:date="2017-09-15T01:01:03Z">
        <w:r>
          <w:rPr>
            <w:rFonts w:hint="eastAsia"/>
            <w:sz w:val="21"/>
          </w:rPr>
          <w:drawing>
            <wp:inline distT="0" distB="0" distL="0" distR="0">
              <wp:extent cx="3771900" cy="2255520"/>
              <wp:effectExtent l="0" t="0" r="1270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71900" cy="2255520"/>
                      </a:xfrm>
                      <a:prstGeom prst="rect">
                        <a:avLst/>
                      </a:prstGeom>
                    </pic:spPr>
                  </pic:pic>
                </a:graphicData>
              </a:graphic>
            </wp:inline>
          </w:drawing>
        </w:r>
      </w:del>
    </w:p>
    <w:p>
      <w:pPr>
        <w:pStyle w:val="11"/>
        <w:ind w:left="720" w:firstLine="0" w:firstLineChars="0"/>
        <w:jc w:val="left"/>
        <w:rPr>
          <w:del w:id="284" w:author="Administrator" w:date="2017-09-15T01:01:51Z"/>
          <w:sz w:val="16"/>
        </w:rPr>
      </w:pPr>
      <w:del w:id="285" w:author="Administrator" w:date="2017-09-15T01:01:51Z">
        <w:r>
          <w:rPr>
            <w:rFonts w:hint="eastAsia"/>
            <w:sz w:val="16"/>
          </w:rPr>
          <w:delText>探究</w:delText>
        </w:r>
      </w:del>
      <w:del w:id="286" w:author="Administrator" w:date="2017-09-15T01:01:51Z">
        <w:r>
          <w:rPr>
            <w:sz w:val="16"/>
          </w:rPr>
          <w:delText>工业工程系</w:delText>
        </w:r>
      </w:del>
    </w:p>
    <w:p>
      <w:pPr>
        <w:pStyle w:val="11"/>
        <w:ind w:left="720" w:firstLine="0" w:firstLineChars="0"/>
        <w:jc w:val="left"/>
        <w:rPr>
          <w:sz w:val="21"/>
        </w:rPr>
      </w:pPr>
      <w:del w:id="287" w:author="Administrator" w:date="2017-09-15T01:01:04Z">
        <w:r>
          <w:rPr>
            <w:rFonts w:hint="eastAsia"/>
            <w:sz w:val="21"/>
          </w:rPr>
          <w:drawing>
            <wp:inline distT="0" distB="0" distL="0" distR="0">
              <wp:extent cx="3759835" cy="28244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38425" cy="2883444"/>
                      </a:xfrm>
                      <a:prstGeom prst="rect">
                        <a:avLst/>
                      </a:prstGeom>
                    </pic:spPr>
                  </pic:pic>
                </a:graphicData>
              </a:graphic>
            </wp:inline>
          </w:drawing>
        </w:r>
      </w:del>
    </w:p>
    <w:p>
      <w:pPr>
        <w:pStyle w:val="11"/>
        <w:ind w:left="720" w:firstLine="0" w:firstLineChars="0"/>
        <w:jc w:val="left"/>
        <w:rPr>
          <w:del w:id="289" w:author="Administrator" w:date="2017-09-15T01:01:58Z"/>
          <w:sz w:val="16"/>
        </w:rPr>
      </w:pPr>
      <w:del w:id="290" w:author="Administrator" w:date="2017-09-15T01:01:58Z">
        <w:r>
          <w:rPr>
            <w:sz w:val="16"/>
          </w:rPr>
          <w:delText>探究</w:delText>
        </w:r>
      </w:del>
      <w:del w:id="291" w:author="Administrator" w:date="2017-09-15T01:01:58Z">
        <w:r>
          <w:rPr>
            <w:rFonts w:hint="eastAsia"/>
            <w:sz w:val="16"/>
          </w:rPr>
          <w:delText>电力系统及发电设备控制和仿真国家重点实验室</w:delText>
        </w:r>
      </w:del>
    </w:p>
    <w:p>
      <w:pPr>
        <w:pStyle w:val="11"/>
        <w:ind w:left="720" w:firstLine="0" w:firstLineChars="0"/>
        <w:jc w:val="left"/>
        <w:rPr>
          <w:del w:id="292" w:author="Administrator" w:date="2017-09-15T01:01:58Z"/>
          <w:rFonts w:hint="eastAsia"/>
          <w:sz w:val="21"/>
        </w:rPr>
      </w:pPr>
      <w:del w:id="293" w:author="Administrator" w:date="2017-09-15T01:01:58Z">
        <w:r>
          <w:rPr>
            <w:rFonts w:hint="eastAsia"/>
            <w:sz w:val="21"/>
          </w:rPr>
          <w:drawing>
            <wp:inline distT="0" distB="0" distL="0" distR="0">
              <wp:extent cx="2448560" cy="1825625"/>
              <wp:effectExtent l="0" t="0" r="0" b="3175"/>
              <wp:docPr id="33" name="图片 33" descr="/Volumes/NO NAME/操作手册图片/汽车工程实验室先后参观了碰撞实验室六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Volumes/NO NAME/操作手册图片/汽车工程实验室先后参观了碰撞实验室六组.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471178" cy="1842345"/>
                      </a:xfrm>
                      <a:prstGeom prst="rect">
                        <a:avLst/>
                      </a:prstGeom>
                      <a:noFill/>
                      <a:ln>
                        <a:noFill/>
                      </a:ln>
                    </pic:spPr>
                  </pic:pic>
                </a:graphicData>
              </a:graphic>
            </wp:inline>
          </w:drawing>
        </w:r>
      </w:del>
      <w:del w:id="295" w:author="Administrator" w:date="2017-09-15T01:01:58Z">
        <w:r>
          <w:rPr>
            <w:color w:val="FF0000"/>
            <w:sz w:val="21"/>
          </w:rPr>
          <w:delText>图：</w:delText>
        </w:r>
      </w:del>
      <w:del w:id="296" w:author="Administrator" w:date="2017-09-15T01:01:58Z">
        <w:r>
          <w:rPr>
            <w:rFonts w:hint="eastAsia"/>
            <w:color w:val="FF0000"/>
            <w:sz w:val="21"/>
          </w:rPr>
          <w:delText>突出</w:delText>
        </w:r>
      </w:del>
      <w:del w:id="297" w:author="Administrator" w:date="2017-09-15T01:01:58Z">
        <w:r>
          <w:rPr>
            <w:color w:val="FF0000"/>
            <w:sz w:val="21"/>
          </w:rPr>
          <w:delText>重点信</w:delText>
        </w:r>
      </w:del>
      <w:del w:id="298" w:author="Administrator" w:date="2017-09-15T01:01:58Z">
        <w:r>
          <w:rPr>
            <w:sz w:val="21"/>
          </w:rPr>
          <w:delText>息</w:delText>
        </w:r>
      </w:del>
    </w:p>
    <w:p>
      <w:pPr>
        <w:pStyle w:val="11"/>
        <w:ind w:left="720" w:firstLine="0" w:firstLineChars="0"/>
        <w:jc w:val="left"/>
        <w:rPr>
          <w:del w:id="299" w:author="Administrator" w:date="2017-09-15T01:01:58Z"/>
          <w:sz w:val="16"/>
        </w:rPr>
      </w:pPr>
      <w:del w:id="300" w:author="Administrator" w:date="2017-09-15T01:01:58Z">
        <w:r>
          <w:rPr>
            <w:rFonts w:hint="eastAsia"/>
            <w:sz w:val="16"/>
          </w:rPr>
          <w:delText>探究</w:delText>
        </w:r>
      </w:del>
      <w:del w:id="301" w:author="Administrator" w:date="2017-09-15T01:01:58Z">
        <w:r>
          <w:rPr>
            <w:sz w:val="16"/>
          </w:rPr>
          <w:delText>碰撞实验室</w:delText>
        </w:r>
      </w:del>
    </w:p>
    <w:p>
      <w:pPr>
        <w:pStyle w:val="11"/>
        <w:ind w:left="720" w:firstLine="0" w:firstLineChars="0"/>
        <w:jc w:val="left"/>
        <w:rPr>
          <w:del w:id="302" w:author="Administrator" w:date="2017-09-15T01:01:58Z"/>
          <w:sz w:val="16"/>
        </w:rPr>
      </w:pPr>
      <w:del w:id="303" w:author="Administrator" w:date="2017-09-15T01:01:58Z">
        <w:r>
          <w:rPr>
            <w:sz w:val="16"/>
          </w:rPr>
          <w:drawing>
            <wp:inline distT="0" distB="0" distL="0" distR="0">
              <wp:extent cx="2592705" cy="1944370"/>
              <wp:effectExtent l="0" t="0" r="0" b="1143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5900" cy="1954425"/>
                      </a:xfrm>
                      <a:prstGeom prst="rect">
                        <a:avLst/>
                      </a:prstGeom>
                    </pic:spPr>
                  </pic:pic>
                </a:graphicData>
              </a:graphic>
            </wp:inline>
          </w:drawing>
        </w:r>
      </w:del>
    </w:p>
    <w:p>
      <w:pPr>
        <w:pStyle w:val="11"/>
        <w:ind w:left="720" w:firstLine="0" w:firstLineChars="0"/>
        <w:jc w:val="left"/>
        <w:rPr>
          <w:sz w:val="16"/>
        </w:rPr>
      </w:pPr>
      <w:del w:id="305" w:author="Administrator" w:date="2017-09-15T01:01:58Z">
        <w:r>
          <w:rPr>
            <w:rFonts w:hint="eastAsia"/>
            <w:sz w:val="16"/>
          </w:rPr>
          <w:drawing>
            <wp:inline distT="0" distB="0" distL="0" distR="0">
              <wp:extent cx="2700020" cy="15684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117" cy="1576223"/>
                      </a:xfrm>
                      <a:prstGeom prst="rect">
                        <a:avLst/>
                      </a:prstGeom>
                    </pic:spPr>
                  </pic:pic>
                </a:graphicData>
              </a:graphic>
            </wp:inline>
          </w:drawing>
        </w:r>
      </w:del>
    </w:p>
    <w:p>
      <w:pPr>
        <w:pStyle w:val="11"/>
        <w:ind w:left="720" w:firstLine="0" w:firstLineChars="0"/>
        <w:jc w:val="left"/>
        <w:rPr>
          <w:sz w:val="16"/>
        </w:rPr>
      </w:pPr>
      <w:del w:id="307" w:author="Administrator" w:date="2017-09-15T01:01:59Z">
        <w:r>
          <w:rPr>
            <w:sz w:val="16"/>
          </w:rPr>
          <w:drawing>
            <wp:inline distT="0" distB="0" distL="0" distR="0">
              <wp:extent cx="2677160" cy="2007870"/>
              <wp:effectExtent l="0" t="0" r="0" b="0"/>
              <wp:docPr id="39" name="图片 1" descr="new image - qr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new image - qrmo4"/>
                      <pic:cNvPicPr>
                        <a:picLocks noChangeAspect="1"/>
                      </pic:cNvPicPr>
                    </pic:nvPicPr>
                    <pic:blipFill>
                      <a:blip r:embed="rId22"/>
                      <a:stretch>
                        <a:fillRect/>
                      </a:stretch>
                    </pic:blipFill>
                    <pic:spPr>
                      <a:xfrm>
                        <a:off x="0" y="0"/>
                        <a:ext cx="2731336" cy="2048710"/>
                      </a:xfrm>
                      <a:prstGeom prst="rect">
                        <a:avLst/>
                      </a:prstGeom>
                    </pic:spPr>
                  </pic:pic>
                </a:graphicData>
              </a:graphic>
            </wp:inline>
          </w:drawing>
        </w:r>
      </w:del>
    </w:p>
    <w:p>
      <w:pPr>
        <w:pStyle w:val="11"/>
        <w:numPr>
          <w:ilvl w:val="1"/>
          <w:numId w:val="1"/>
        </w:numPr>
        <w:ind w:firstLineChars="0"/>
        <w:jc w:val="left"/>
        <w:rPr>
          <w:sz w:val="21"/>
        </w:rPr>
      </w:pPr>
      <w:r>
        <w:rPr>
          <w:rFonts w:hint="eastAsia"/>
          <w:sz w:val="21"/>
        </w:rPr>
        <w:t>探究</w:t>
      </w:r>
      <w:r>
        <w:rPr>
          <w:sz w:val="21"/>
        </w:rPr>
        <w:t>成果</w:t>
      </w:r>
    </w:p>
    <w:p>
      <w:pPr>
        <w:pStyle w:val="11"/>
        <w:ind w:left="720" w:firstLine="0" w:firstLineChars="0"/>
        <w:jc w:val="left"/>
        <w:rPr>
          <w:sz w:val="21"/>
        </w:rPr>
      </w:pPr>
      <w:r>
        <w:rPr>
          <w:sz w:val="21"/>
        </w:rPr>
        <w:drawing>
          <wp:inline distT="0" distB="0" distL="0" distR="0">
            <wp:extent cx="2709545" cy="2119630"/>
            <wp:effectExtent l="101600" t="101600" r="109855" b="901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1123" cy="2128676"/>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pPr>
        <w:pStyle w:val="11"/>
        <w:ind w:left="720" w:firstLine="0" w:firstLineChars="0"/>
        <w:jc w:val="left"/>
        <w:rPr>
          <w:sz w:val="21"/>
        </w:rPr>
      </w:pPr>
    </w:p>
    <w:p>
      <w:pPr>
        <w:pStyle w:val="11"/>
        <w:ind w:left="720" w:firstLine="0" w:firstLineChars="0"/>
        <w:jc w:val="left"/>
        <w:rPr>
          <w:sz w:val="21"/>
        </w:rPr>
      </w:pPr>
    </w:p>
    <w:p>
      <w:pPr>
        <w:pStyle w:val="11"/>
        <w:ind w:left="720" w:firstLine="0" w:firstLineChars="0"/>
        <w:jc w:val="left"/>
        <w:rPr>
          <w:ins w:id="309" w:author="Administrator" w:date="2017-09-15T00:58:08Z"/>
          <w:sz w:val="21"/>
        </w:rPr>
      </w:pPr>
      <w:r>
        <w:rPr>
          <w:sz w:val="21"/>
        </w:rPr>
        <w:drawing>
          <wp:inline distT="0" distB="0" distL="0" distR="0">
            <wp:extent cx="2349500" cy="2085975"/>
            <wp:effectExtent l="101600" t="101600" r="88900" b="9842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4" cstate="print">
                      <a:extLst>
                        <a:ext uri="{28A0092B-C50C-407E-A947-70E740481C1C}">
                          <a14:useLocalDpi xmlns:a14="http://schemas.microsoft.com/office/drawing/2010/main" val="0"/>
                        </a:ext>
                      </a:extLst>
                    </a:blip>
                    <a:srcRect t="2385" b="3390"/>
                    <a:stretch>
                      <a:fillRect/>
                    </a:stretch>
                  </pic:blipFill>
                  <pic:spPr>
                    <a:xfrm>
                      <a:off x="0" y="0"/>
                      <a:ext cx="2368452" cy="2103071"/>
                    </a:xfrm>
                    <a:prstGeom prst="rect">
                      <a:avLst/>
                    </a:prstGeom>
                    <a:ln w="88900" cap="sq" cmpd="thickThin">
                      <a:solidFill>
                        <a:srgbClr val="000000"/>
                      </a:solidFill>
                      <a:prstDash val="solid"/>
                      <a:miter lim="800000"/>
                      <a:headEnd/>
                      <a:tailEnd/>
                    </a:ln>
                    <a:effectLst>
                      <a:innerShdw blurRad="76200">
                        <a:srgbClr val="000000"/>
                      </a:innerShdw>
                    </a:effectLst>
                  </pic:spPr>
                </pic:pic>
              </a:graphicData>
            </a:graphic>
          </wp:inline>
        </w:drawing>
      </w:r>
    </w:p>
    <w:p>
      <w:pPr>
        <w:pStyle w:val="11"/>
        <w:ind w:left="720" w:firstLine="0" w:firstLineChars="0"/>
        <w:jc w:val="left"/>
        <w:rPr>
          <w:ins w:id="310" w:author="Administrator" w:date="2017-09-15T00:58:09Z"/>
          <w:sz w:val="21"/>
        </w:rPr>
      </w:pPr>
    </w:p>
    <w:p>
      <w:pPr>
        <w:pStyle w:val="11"/>
        <w:ind w:left="720" w:firstLine="0" w:firstLineChars="0"/>
        <w:jc w:val="left"/>
        <w:rPr>
          <w:ins w:id="311" w:author="Administrator" w:date="2017-09-15T01:03:16Z"/>
          <w:rFonts w:hint="eastAsia"/>
          <w:color w:val="FF0000"/>
          <w:sz w:val="21"/>
        </w:rPr>
      </w:pPr>
      <w:r>
        <w:rPr>
          <w:color w:val="FF0000"/>
          <w:sz w:val="21"/>
        </w:rPr>
        <w:t>成果要文字，</w:t>
      </w:r>
      <w:r>
        <w:rPr>
          <w:rFonts w:hint="eastAsia"/>
          <w:color w:val="FF0000"/>
          <w:sz w:val="21"/>
        </w:rPr>
        <w:t>摘</w:t>
      </w:r>
      <w:r>
        <w:rPr>
          <w:color w:val="FF0000"/>
          <w:sz w:val="21"/>
        </w:rPr>
        <w:t>个人学习</w:t>
      </w:r>
      <w:r>
        <w:rPr>
          <w:rFonts w:hint="eastAsia"/>
          <w:color w:val="FF0000"/>
          <w:sz w:val="21"/>
        </w:rPr>
        <w:t>成果</w:t>
      </w:r>
    </w:p>
    <w:p>
      <w:pPr>
        <w:pStyle w:val="11"/>
        <w:ind w:left="720" w:firstLine="0" w:firstLineChars="0"/>
        <w:jc w:val="left"/>
        <w:rPr>
          <w:rFonts w:hint="eastAsia" w:eastAsiaTheme="minorEastAsia"/>
          <w:color w:val="FF0000"/>
          <w:sz w:val="21"/>
          <w:lang w:eastAsia="zh-CN"/>
        </w:rPr>
      </w:pPr>
      <w:ins w:id="312" w:author="Administrator" w:date="2017-09-15T01:03:16Z">
        <w:r>
          <w:rPr>
            <w:rFonts w:hint="eastAsia"/>
            <w:color w:val="FF0000"/>
            <w:sz w:val="21"/>
            <w:lang w:eastAsia="zh-CN"/>
          </w:rPr>
          <w:t>（</w:t>
        </w:r>
      </w:ins>
      <w:ins w:id="313" w:author="Administrator" w:date="2017-09-15T01:03:18Z">
        <w:r>
          <w:rPr>
            <w:rFonts w:hint="eastAsia"/>
            <w:color w:val="FF0000"/>
            <w:sz w:val="21"/>
            <w:lang w:eastAsia="zh-CN"/>
          </w:rPr>
          <w:t>完成</w:t>
        </w:r>
      </w:ins>
      <w:ins w:id="314" w:author="Administrator" w:date="2017-09-15T01:03:20Z">
        <w:r>
          <w:rPr>
            <w:rFonts w:hint="eastAsia"/>
            <w:color w:val="FF0000"/>
            <w:sz w:val="21"/>
            <w:lang w:val="en-US" w:eastAsia="zh-CN"/>
          </w:rPr>
          <w:t>XXXXXX</w:t>
        </w:r>
      </w:ins>
      <w:ins w:id="315" w:author="Administrator" w:date="2017-09-15T01:03:16Z">
        <w:r>
          <w:rPr>
            <w:rFonts w:hint="eastAsia"/>
            <w:color w:val="FF0000"/>
            <w:sz w:val="21"/>
            <w:lang w:eastAsia="zh-CN"/>
          </w:rPr>
          <w:t>）</w:t>
        </w:r>
      </w:ins>
    </w:p>
    <w:p>
      <w:pPr>
        <w:pStyle w:val="11"/>
        <w:ind w:left="720" w:firstLine="0" w:firstLineChars="0"/>
        <w:jc w:val="left"/>
        <w:rPr>
          <w:ins w:id="316" w:author="Administrator" w:date="2017-09-15T01:02:26Z"/>
          <w:sz w:val="21"/>
        </w:rPr>
      </w:pPr>
      <w:del w:id="317" w:author="Administrator" w:date="2017-09-15T01:02:30Z">
        <w:r>
          <w:rPr>
            <w:sz w:val="21"/>
          </w:rPr>
          <mc:AlternateContent>
            <mc:Choice Requires="wps">
              <w:drawing>
                <wp:anchor distT="0" distB="0" distL="114300" distR="114300" simplePos="0" relativeHeight="251671552" behindDoc="0" locked="0" layoutInCell="1" allowOverlap="1">
                  <wp:simplePos x="0" y="0"/>
                  <wp:positionH relativeFrom="column">
                    <wp:posOffset>623570</wp:posOffset>
                  </wp:positionH>
                  <wp:positionV relativeFrom="paragraph">
                    <wp:posOffset>507365</wp:posOffset>
                  </wp:positionV>
                  <wp:extent cx="5140960" cy="2284095"/>
                  <wp:effectExtent l="0" t="0" r="0" b="1905"/>
                  <wp:wrapSquare wrapText="bothSides"/>
                  <wp:docPr id="41" name="文本框 41"/>
                  <wp:cNvGraphicFramePr/>
                  <a:graphic xmlns:a="http://schemas.openxmlformats.org/drawingml/2006/main">
                    <a:graphicData uri="http://schemas.microsoft.com/office/word/2010/wordprocessingShape">
                      <wps:wsp>
                        <wps:cNvSpPr txBox="1"/>
                        <wps:spPr>
                          <a:xfrm>
                            <a:off x="0" y="0"/>
                            <a:ext cx="5140960" cy="2284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上午，我们按照前一天的竞拍结果，分别参观了机械系和精密仪器系的实验室。其中，印象比较深刻的是下面两部分：</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1pt;margin-top:39.95pt;height:179.85pt;width:404.8pt;mso-wrap-distance-bottom:0pt;mso-wrap-distance-left:9pt;mso-wrap-distance-right:9pt;mso-wrap-distance-top:0pt;z-index:251671552;mso-width-relative:page;mso-height-relative:page;" filled="f" stroked="f" coordsize="21600,21600" o:gfxdata="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49lmt1wAAAAkB&#10;AAAPAAAAAAAAAAEAIAAAACIAAABkcnMvZG93bnJldi54bWxQSwECFAAUAAAACACHTuJAVKXjQxwC&#10;AAAgBAAADgAAAAAAAAABACAAAAAmAQAAZHJzL2Uyb0RvYy54bWxQSwUGAAAAAAYABgBZAQAAtAUA&#10;AAAA&#10;">
                  <v:fill on="f" focussize="0,0"/>
                  <v:stroke on="f"/>
                  <v:imagedata o:title=""/>
                  <o:lock v:ext="edit" aspectratio="f"/>
                  <v:textbox>
                    <w:txbxContent>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上午，我们按照前一天的竞拍结果，分别参观了机械系和精密仪器系的实验室。其中，印象比较深刻的是下面两部分：</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2、机器人及自动化试验室，我印象最深的是11自由度的喷漆机器人在飞机喷涂领域的运用。由于我自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txbxContent>
                  </v:textbox>
                  <w10:wrap type="square"/>
                </v:shape>
              </w:pict>
            </mc:Fallback>
          </mc:AlternateContent>
        </w:r>
      </w:del>
      <w:del w:id="319" w:author="Administrator" w:date="2017-09-15T01:02:19Z">
        <w:r>
          <w:rPr>
            <w:sz w:val="21"/>
          </w:rPr>
          <mc:AlternateContent>
            <mc:Choice Requires="wps">
              <w:drawing>
                <wp:anchor distT="0" distB="0" distL="114300" distR="114300" simplePos="0" relativeHeight="251670528" behindDoc="0" locked="0" layoutInCell="1" allowOverlap="1">
                  <wp:simplePos x="0" y="0"/>
                  <wp:positionH relativeFrom="column">
                    <wp:posOffset>393700</wp:posOffset>
                  </wp:positionH>
                  <wp:positionV relativeFrom="paragraph">
                    <wp:posOffset>506730</wp:posOffset>
                  </wp:positionV>
                  <wp:extent cx="5486400" cy="2413000"/>
                  <wp:effectExtent l="0" t="0" r="25400" b="25400"/>
                  <wp:wrapThrough wrapText="bothSides">
                    <wp:wrapPolygon>
                      <wp:start x="800" y="0"/>
                      <wp:lineTo x="0" y="1364"/>
                      <wp:lineTo x="0" y="20236"/>
                      <wp:lineTo x="800" y="21600"/>
                      <wp:lineTo x="20800" y="21600"/>
                      <wp:lineTo x="21600" y="20236"/>
                      <wp:lineTo x="21600" y="1364"/>
                      <wp:lineTo x="20800" y="0"/>
                      <wp:lineTo x="800" y="0"/>
                    </wp:wrapPolygon>
                  </wp:wrapThrough>
                  <wp:docPr id="40" name="圆角矩形 40"/>
                  <wp:cNvGraphicFramePr/>
                  <a:graphic xmlns:a="http://schemas.openxmlformats.org/drawingml/2006/main">
                    <a:graphicData uri="http://schemas.microsoft.com/office/word/2010/wordprocessingShape">
                      <wps:wsp>
                        <wps:cNvSpPr/>
                        <wps:spPr>
                          <a:xfrm>
                            <a:off x="0" y="0"/>
                            <a:ext cx="5486400" cy="241300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pt;margin-top:39.9pt;height:190pt;width:432pt;mso-wrap-distance-left:9pt;mso-wrap-distance-right:9pt;z-index:251670528;v-text-anchor:middle;mso-width-relative:page;mso-height-relative:page;" fillcolor="#FFFFFF [3201]" filled="t" stroked="t" coordsize="21600,21600" wrapcoords="800 0 0 1364 0 20236 800 21600 20800 21600 21600 20236 21600 1364 20800 0 800 0" arcsize="0.166666666666667" o:gfxdata="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3ucX7WAAAACQEAAA8AAAAAAAAAAQAgAAAAIgAAAGRycy9kb3ducmV2LnhtbFBLAQIU&#10;ABQAAAAIAIdO4kCiYhr7ZwIAALQEAAAOAAAAAAAAAAEAIAAAACUBAABkcnMvZTJvRG9jLnhtbFBL&#10;BQYAAAAABgAGAFkBAAD+BQAAAAA=&#10;">
                  <v:fill on="t" focussize="0,0"/>
                  <v:stroke weight="1pt" color="#ED7D31 [3205]" miterlimit="8" joinstyle="miter"/>
                  <v:imagedata o:title=""/>
                  <o:lock v:ext="edit" aspectratio="f"/>
                  <w10:wrap type="through"/>
                </v:roundrect>
              </w:pict>
            </mc:Fallback>
          </mc:AlternateContent>
        </w:r>
      </w:del>
      <w:r>
        <w:rPr>
          <w:rFonts w:hint="eastAsia"/>
          <w:sz w:val="21"/>
        </w:rPr>
        <w:t>上图</w:t>
      </w:r>
      <w:r>
        <w:rPr>
          <w:sz w:val="21"/>
        </w:rPr>
        <w:t>是学员在探究实验室过程中获得的资料，</w:t>
      </w:r>
      <w:r>
        <w:rPr>
          <w:rFonts w:hint="eastAsia"/>
          <w:sz w:val="21"/>
        </w:rPr>
        <w:t>以下</w:t>
      </w:r>
      <w:r>
        <w:rPr>
          <w:sz w:val="21"/>
        </w:rPr>
        <w:t>是学员在</w:t>
      </w:r>
      <w:r>
        <w:rPr>
          <w:rFonts w:hint="eastAsia"/>
          <w:sz w:val="21"/>
        </w:rPr>
        <w:t>输出每日</w:t>
      </w:r>
      <w:r>
        <w:rPr>
          <w:sz w:val="21"/>
        </w:rPr>
        <w:t>心得和</w:t>
      </w:r>
      <w:r>
        <w:rPr>
          <w:rFonts w:hint="eastAsia"/>
          <w:sz w:val="21"/>
        </w:rPr>
        <w:t>学习</w:t>
      </w:r>
      <w:r>
        <w:rPr>
          <w:sz w:val="21"/>
        </w:rPr>
        <w:t>成果</w:t>
      </w:r>
      <w:r>
        <w:rPr>
          <w:rFonts w:hint="eastAsia"/>
          <w:sz w:val="21"/>
        </w:rPr>
        <w:t>时</w:t>
      </w:r>
      <w:r>
        <w:rPr>
          <w:sz w:val="21"/>
        </w:rPr>
        <w:t>对于探究实验室的思考。</w:t>
      </w:r>
    </w:p>
    <w:p>
      <w:pPr>
        <w:rPr>
          <w:ins w:id="321" w:author="Administrator" w:date="2017-09-15T01:02:26Z"/>
          <w:highlight w:val="yellow"/>
          <w:rPrChange w:id="322" w:author="Administrator" w:date="2017-09-15T01:03:33Z">
            <w:rPr>
              <w:ins w:id="323" w:author="Administrator" w:date="2017-09-15T01:02:26Z"/>
            </w:rPr>
          </w:rPrChange>
        </w:rPr>
      </w:pPr>
    </w:p>
    <w:p>
      <w:pPr>
        <w:pStyle w:val="11"/>
        <w:ind w:left="720" w:firstLine="0" w:firstLineChars="0"/>
        <w:jc w:val="left"/>
        <w:rPr>
          <w:del w:id="324" w:author="Administrator" w:date="2017-09-15T01:17:47Z"/>
          <w:sz w:val="21"/>
          <w:highlight w:val="yellow"/>
          <w:rPrChange w:id="325" w:author="Administrator" w:date="2017-09-15T01:03:33Z">
            <w:rPr>
              <w:del w:id="326" w:author="Administrator" w:date="2017-09-15T01:17:47Z"/>
              <w:sz w:val="21"/>
            </w:rPr>
          </w:rPrChange>
        </w:rPr>
      </w:pPr>
    </w:p>
    <w:p>
      <w:pPr>
        <w:widowControl/>
        <w:jc w:val="left"/>
        <w:rPr>
          <w:ins w:id="327" w:author="Administrator" w:date="2017-09-15T01:02:54Z"/>
          <w:sz w:val="21"/>
          <w:highlight w:val="yellow"/>
          <w:rPrChange w:id="328" w:author="Administrator" w:date="2017-09-15T01:03:33Z">
            <w:rPr>
              <w:ins w:id="329" w:author="Administrator" w:date="2017-09-15T01:02:54Z"/>
              <w:sz w:val="21"/>
            </w:rPr>
          </w:rPrChange>
        </w:rPr>
      </w:pPr>
      <w:del w:id="330" w:author="Administrator" w:date="2017-09-15T01:02:38Z">
        <w:r>
          <w:rPr>
            <w:sz w:val="21"/>
            <w:highlight w:val="yellow"/>
            <w:rPrChange w:id="334" w:author="Administrator" w:date="2017-09-15T01:03:33Z">
              <w:rPr>
                <w:sz w:val="21"/>
              </w:rPr>
            </w:rPrChange>
          </w:rPr>
          <mc:AlternateContent>
            <mc:Choice Requires="wps">
              <w:drawing>
                <wp:anchor distT="0" distB="0" distL="114300" distR="114300" simplePos="0" relativeHeight="251673600" behindDoc="0" locked="0" layoutInCell="1" allowOverlap="1">
                  <wp:simplePos x="0" y="0"/>
                  <wp:positionH relativeFrom="column">
                    <wp:posOffset>508635</wp:posOffset>
                  </wp:positionH>
                  <wp:positionV relativeFrom="paragraph">
                    <wp:posOffset>3031490</wp:posOffset>
                  </wp:positionV>
                  <wp:extent cx="5029200" cy="1269365"/>
                  <wp:effectExtent l="0" t="0" r="0" b="635"/>
                  <wp:wrapSquare wrapText="bothSides"/>
                  <wp:docPr id="44" name="文本框 44"/>
                  <wp:cNvGraphicFramePr/>
                  <a:graphic xmlns:a="http://schemas.openxmlformats.org/drawingml/2006/main">
                    <a:graphicData uri="http://schemas.microsoft.com/office/word/2010/wordprocessingShape">
                      <wps:wsp>
                        <wps:cNvSpPr txBox="1"/>
                        <wps:spPr>
                          <a:xfrm>
                            <a:off x="0" y="0"/>
                            <a:ext cx="5029200" cy="1269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
                                <w:rPr>
                                  <w:rFonts w:ascii="-apple-system" w:hAnsi="-apple-system" w:eastAsia="-apple-system" w:cs="-apple-system"/>
                                  <w:color w:val="252525"/>
                                  <w:sz w:val="16"/>
                                  <w:szCs w:val="16"/>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5pt;margin-top:238.7pt;height:99.95pt;width:396pt;mso-wrap-distance-bottom:0pt;mso-wrap-distance-left:9pt;mso-wrap-distance-right:9pt;mso-wrap-distance-top:0pt;z-index:251673600;mso-width-relative:page;mso-height-relative:page;" filled="f" stroked="f" coordsize="21600,21600" o:gfxdata="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XG+YfXAAAA&#10;CgEAAA8AAAAAAAAAAQAgAAAAIgAAAGRycy9kb3ducmV2LnhtbFBLAQIUABQAAAAIAIdO4kCDoCyu&#10;HgIAACAEAAAOAAAAAAAAAAEAIAAAACYBAABkcnMvZTJvRG9jLnhtbFBLBQYAAAAABgAGAFkBAAC2&#10;BQAAAAA=&#10;">
                  <v:fill on="f" focussize="0,0"/>
                  <v:stroke on="f"/>
                  <v:imagedata o:title=""/>
                  <o:lock v:ext="edit" aspectratio="f"/>
                  <v:textbox>
                    <w:txbxContent>
                      <w:p>
                        <w:r>
                          <w:rPr>
                            <w:rFonts w:ascii="-apple-system" w:hAnsi="-apple-system" w:eastAsia="-apple-system" w:cs="-apple-system"/>
                            <w:color w:val="252525"/>
                            <w:sz w:val="16"/>
                            <w:szCs w:val="16"/>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txbxContent>
                  </v:textbox>
                  <w10:wrap type="square"/>
                </v:shape>
              </w:pict>
            </mc:Fallback>
          </mc:AlternateContent>
        </w:r>
      </w:del>
      <w:del w:id="336" w:author="Administrator" w:date="2017-09-15T01:02:20Z">
        <w:r>
          <w:rPr>
            <w:sz w:val="21"/>
            <w:highlight w:val="yellow"/>
            <w:rPrChange w:id="340" w:author="Administrator" w:date="2017-09-15T01:03:33Z">
              <w:rPr>
                <w:sz w:val="21"/>
              </w:rPr>
            </w:rPrChange>
          </w:rPr>
          <mc:AlternateContent>
            <mc:Choice Requires="wps">
              <w:drawing>
                <wp:anchor distT="0" distB="0" distL="114300" distR="114300" simplePos="0" relativeHeight="251672576" behindDoc="0" locked="0" layoutInCell="1" allowOverlap="1">
                  <wp:simplePos x="0" y="0"/>
                  <wp:positionH relativeFrom="column">
                    <wp:posOffset>280035</wp:posOffset>
                  </wp:positionH>
                  <wp:positionV relativeFrom="paragraph">
                    <wp:posOffset>2905125</wp:posOffset>
                  </wp:positionV>
                  <wp:extent cx="5486400" cy="1395730"/>
                  <wp:effectExtent l="0" t="0" r="25400" b="26670"/>
                  <wp:wrapThrough wrapText="bothSides">
                    <wp:wrapPolygon>
                      <wp:start x="300" y="0"/>
                      <wp:lineTo x="0" y="1179"/>
                      <wp:lineTo x="0" y="20440"/>
                      <wp:lineTo x="300" y="21620"/>
                      <wp:lineTo x="21300" y="21620"/>
                      <wp:lineTo x="21600" y="20047"/>
                      <wp:lineTo x="21600" y="1179"/>
                      <wp:lineTo x="21300" y="0"/>
                      <wp:lineTo x="300" y="0"/>
                    </wp:wrapPolygon>
                  </wp:wrapThrough>
                  <wp:docPr id="43" name="圆角矩形 43"/>
                  <wp:cNvGraphicFramePr/>
                  <a:graphic xmlns:a="http://schemas.openxmlformats.org/drawingml/2006/main">
                    <a:graphicData uri="http://schemas.microsoft.com/office/word/2010/wordprocessingShape">
                      <wps:wsp>
                        <wps:cNvSpPr/>
                        <wps:spPr>
                          <a:xfrm>
                            <a:off x="0" y="0"/>
                            <a:ext cx="5486400" cy="139573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05pt;margin-top:228.75pt;height:109.9pt;width:432pt;mso-wrap-distance-left:9pt;mso-wrap-distance-right:9pt;z-index:251672576;v-text-anchor:middle;mso-width-relative:page;mso-height-relative:page;" fillcolor="#FFFFFF [3201]" filled="t" stroked="t" coordsize="21600,21600" wrapcoords="300 0 0 1179 0 20440 300 21620 21300 21620 21600 20047 21600 1179 21300 0 300 0" arcsize="0.166666666666667" o:gfxdata="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Sm+TntkAAAAKAQAADwAAAAAAAAABACAAAAAiAAAAZHJzL2Rvd25yZXYu&#10;eG1sUEsBAhQAFAAAAAgAh07iQM7iymVsAgAAtAQAAA4AAAAAAAAAAQAgAAAAKAEAAGRycy9lMm9E&#10;b2MueG1sUEsFBgAAAAAGAAYAWQEAAAYGAAAAAA==&#10;">
                  <v:fill on="t" focussize="0,0"/>
                  <v:stroke weight="1pt" color="#ED7D31 [3205]" miterlimit="8" joinstyle="miter"/>
                  <v:imagedata o:title=""/>
                  <o:lock v:ext="edit" aspectratio="f"/>
                  <w10:wrap type="through"/>
                </v:roundrect>
              </w:pict>
            </mc:Fallback>
          </mc:AlternateContent>
        </w:r>
      </w:del>
      <w:del w:id="342" w:author="Administrator" w:date="2017-09-15T01:02:53Z">
        <w:r>
          <w:rPr>
            <w:sz w:val="21"/>
            <w:highlight w:val="yellow"/>
            <w:rPrChange w:id="343" w:author="Administrator" w:date="2017-09-15T01:03:33Z">
              <w:rPr>
                <w:sz w:val="21"/>
              </w:rPr>
            </w:rPrChange>
          </w:rPr>
          <w:br w:type="page"/>
        </w:r>
      </w:del>
    </w:p>
    <w:p>
      <w:pPr>
        <w:widowControl/>
        <w:jc w:val="left"/>
        <w:rPr>
          <w:rFonts w:hint="eastAsia"/>
          <w:color w:val="FF0000"/>
          <w:sz w:val="21"/>
        </w:rPr>
      </w:pPr>
      <w:del w:id="345" w:author="Administrator" w:date="2017-09-15T01:17:44Z">
        <w:r>
          <w:rPr>
            <w:sz w:val="21"/>
            <w:highlight w:val="yellow"/>
            <w:rPrChange w:id="346" w:author="Administrator" w:date="2017-09-15T01:03:33Z">
              <w:rPr>
                <w:sz w:val="21"/>
              </w:rPr>
            </w:rPrChange>
          </w:rPr>
          <w:delText>心得的案例</w:delText>
        </w:r>
      </w:del>
      <w:del w:id="348" w:author="Administrator" w:date="2017-09-15T01:17:44Z">
        <w:r>
          <w:rPr>
            <w:color w:val="FF0000"/>
            <w:sz w:val="21"/>
            <w:highlight w:val="yellow"/>
            <w:rPrChange w:id="349" w:author="Administrator" w:date="2017-09-15T01:03:33Z">
              <w:rPr>
                <w:color w:val="FF0000"/>
                <w:sz w:val="21"/>
              </w:rPr>
            </w:rPrChange>
          </w:rPr>
          <w:delText>名字</w:delText>
        </w:r>
      </w:del>
    </w:p>
    <w:p>
      <w:pPr>
        <w:pStyle w:val="11"/>
        <w:ind w:left="720" w:firstLine="0" w:firstLineChars="0"/>
        <w:jc w:val="left"/>
        <w:rPr>
          <w:sz w:val="21"/>
        </w:rPr>
      </w:pPr>
      <w:del w:id="351" w:author="Administrator" w:date="2017-09-15T01:02:48Z">
        <w:r>
          <w:rPr>
            <w:sz w:val="21"/>
          </w:rPr>
          <mc:AlternateContent>
            <mc:Choice Requires="wps">
              <w:drawing>
                <wp:anchor distT="0" distB="0" distL="114300" distR="114300" simplePos="0" relativeHeight="251675648" behindDoc="0" locked="0" layoutInCell="1" allowOverlap="1">
                  <wp:simplePos x="0" y="0"/>
                  <wp:positionH relativeFrom="column">
                    <wp:posOffset>281940</wp:posOffset>
                  </wp:positionH>
                  <wp:positionV relativeFrom="paragraph">
                    <wp:posOffset>476250</wp:posOffset>
                  </wp:positionV>
                  <wp:extent cx="4914900" cy="1524000"/>
                  <wp:effectExtent l="0" t="0" r="0" b="0"/>
                  <wp:wrapSquare wrapText="bothSides"/>
                  <wp:docPr id="46" name="文本框 46"/>
                  <wp:cNvGraphicFramePr/>
                  <a:graphic xmlns:a="http://schemas.openxmlformats.org/drawingml/2006/main">
                    <a:graphicData uri="http://schemas.microsoft.com/office/word/2010/wordprocessingShape">
                      <wps:wsp>
                        <wps:cNvSpPr txBox="1"/>
                        <wps:spPr>
                          <a:xfrm>
                            <a:off x="0" y="0"/>
                            <a:ext cx="4914900" cy="1524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2pt;margin-top:37.5pt;height:120pt;width:387pt;mso-wrap-distance-bottom:0pt;mso-wrap-distance-left:9pt;mso-wrap-distance-right:9pt;mso-wrap-distance-top:0pt;z-index:251675648;mso-width-relative:page;mso-height-relative:page;" filled="f" stroked="f" coordsize="21600,21600" o:gfxdata="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KvFTtUAAAAJAQAA&#10;DwAAAAAAAAABACAAAAAiAAAAZHJzL2Rvd25yZXYueG1sUEsBAhQAFAAAAAgAh07iQHcTvwUcAgAA&#10;IAQAAA4AAAAAAAAAAQAgAAAAJAEAAGRycy9lMm9Eb2MueG1sUEsFBgAAAAAGAAYAWQEAALIFAAAA&#10;AA==&#10;">
                  <v:fill on="f" focussize="0,0"/>
                  <v:stroke on="f"/>
                  <v:imagedata o:title=""/>
                  <o:lock v:ext="edit" aspectratio="f"/>
                  <v:textbox>
                    <w:txbxContent>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r>
                          <w:rPr>
                            <w:rFonts w:ascii="-apple-system" w:hAnsi="-apple-system" w:eastAsia="-apple-system" w:cs="-apple-system"/>
                            <w:color w:val="252525"/>
                            <w:sz w:val="16"/>
                            <w:szCs w:val="16"/>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pPr>
                          <w:pStyle w:val="6"/>
                          <w:widowControl/>
                          <w:shd w:val="clear" w:color="auto" w:fill="FFFFFF"/>
                          <w:spacing w:before="105" w:beforeAutospacing="0" w:after="105" w:afterAutospacing="0" w:line="269" w:lineRule="atLeast"/>
                          <w:ind w:firstLine="320"/>
                          <w:rPr>
                            <w:rFonts w:ascii="-apple-system" w:hAnsi="-apple-system" w:eastAsia="-apple-system" w:cs="-apple-system"/>
                            <w:color w:val="252525"/>
                            <w:sz w:val="16"/>
                            <w:szCs w:val="16"/>
                          </w:rPr>
                        </w:pPr>
                      </w:p>
                      <w:p/>
                    </w:txbxContent>
                  </v:textbox>
                  <w10:wrap type="square"/>
                </v:shape>
              </w:pict>
            </mc:Fallback>
          </mc:AlternateContent>
        </w:r>
      </w:del>
      <w:del w:id="353" w:author="Administrator" w:date="2017-09-15T01:02:49Z">
        <w:r>
          <w:rPr>
            <w:sz w:val="21"/>
          </w:rPr>
          <mc:AlternateContent>
            <mc:Choice Requires="wps">
              <w:drawing>
                <wp:anchor distT="0" distB="0" distL="114300" distR="114300" simplePos="0" relativeHeight="251674624" behindDoc="0" locked="0" layoutInCell="1" allowOverlap="1">
                  <wp:simplePos x="0" y="0"/>
                  <wp:positionH relativeFrom="column">
                    <wp:posOffset>-59690</wp:posOffset>
                  </wp:positionH>
                  <wp:positionV relativeFrom="paragraph">
                    <wp:posOffset>344170</wp:posOffset>
                  </wp:positionV>
                  <wp:extent cx="5486400" cy="1778000"/>
                  <wp:effectExtent l="0" t="0" r="25400" b="25400"/>
                  <wp:wrapThrough wrapText="bothSides">
                    <wp:wrapPolygon>
                      <wp:start x="500" y="0"/>
                      <wp:lineTo x="0" y="1543"/>
                      <wp:lineTo x="0" y="20057"/>
                      <wp:lineTo x="400" y="21600"/>
                      <wp:lineTo x="500" y="21600"/>
                      <wp:lineTo x="21100" y="21600"/>
                      <wp:lineTo x="21200" y="21600"/>
                      <wp:lineTo x="21600" y="20057"/>
                      <wp:lineTo x="21600" y="1543"/>
                      <wp:lineTo x="21100" y="0"/>
                      <wp:lineTo x="500" y="0"/>
                    </wp:wrapPolygon>
                  </wp:wrapThrough>
                  <wp:docPr id="45" name="圆角矩形 45"/>
                  <wp:cNvGraphicFramePr/>
                  <a:graphic xmlns:a="http://schemas.openxmlformats.org/drawingml/2006/main">
                    <a:graphicData uri="http://schemas.microsoft.com/office/word/2010/wordprocessingShape">
                      <wps:wsp>
                        <wps:cNvSpPr/>
                        <wps:spPr>
                          <a:xfrm>
                            <a:off x="0" y="0"/>
                            <a:ext cx="5486400" cy="177800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7pt;margin-top:27.1pt;height:140pt;width:432pt;mso-wrap-distance-left:9pt;mso-wrap-distance-right:9pt;z-index:251674624;v-text-anchor:middle;mso-width-relative:page;mso-height-relative:page;" fillcolor="#FFFFFF [3201]" filled="t" stroked="t" coordsize="21600,21600" wrapcoords="500 0 0 1543 0 20057 400 21600 500 21600 21100 21600 21200 21600 21600 20057 21600 1543 21100 0 500 0" arcsize="0.166666666666667" o:gfxdata="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HWlg6NgAAAAJAQAADwAAAAAAAAABACAAAAAiAAAAZHJzL2Rvd25yZXYueG1sUEsB&#10;AhQAFAAAAAgAh07iQHbWKwBnAgAAtAQAAA4AAAAAAAAAAQAgAAAAJwEAAGRycy9lMm9Eb2MueG1s&#10;UEsFBgAAAAAGAAYAWQEAAAAGAAAAAA==&#10;">
                  <v:fill on="t" focussize="0,0"/>
                  <v:stroke weight="1pt" color="#ED7D31 [3205]" miterlimit="8" joinstyle="miter"/>
                  <v:imagedata o:title=""/>
                  <o:lock v:ext="edit" aspectratio="f"/>
                  <w10:wrap type="through"/>
                </v:roundrect>
              </w:pict>
            </mc:Fallback>
          </mc:AlternateContent>
        </w:r>
      </w:del>
    </w:p>
    <w:p>
      <w:pPr>
        <w:rPr>
          <w:rFonts w:asciiTheme="majorEastAsia" w:hAnsiTheme="majorEastAsia" w:eastAsiaTheme="majorEastAsia"/>
          <w:sz w:val="22"/>
          <w:szCs w:val="22"/>
        </w:rPr>
      </w:pPr>
    </w:p>
    <w:p>
      <w:pPr>
        <w:rPr>
          <w:rFonts w:asciiTheme="majorEastAsia" w:hAnsiTheme="majorEastAsia" w:eastAsiaTheme="majorEastAsia"/>
          <w:sz w:val="22"/>
          <w:szCs w:val="22"/>
        </w:rPr>
      </w:pPr>
    </w:p>
    <w:p>
      <w:pPr>
        <w:rPr>
          <w:rFonts w:asciiTheme="majorEastAsia" w:hAnsiTheme="majorEastAsia" w:eastAsiaTheme="majorEastAsia"/>
          <w:sz w:val="28"/>
          <w:szCs w:val="28"/>
        </w:rPr>
      </w:pPr>
      <w:r>
        <w:rPr>
          <w:rFonts w:asciiTheme="majorEastAsia" w:hAnsiTheme="majorEastAsia" w:eastAsiaTheme="majorEastAsia"/>
          <w:sz w:val="28"/>
          <w:szCs w:val="28"/>
        </w:rPr>
        <w:t>5.</w:t>
      </w:r>
      <w:r>
        <w:rPr>
          <w:rFonts w:hint="eastAsia" w:asciiTheme="majorEastAsia" w:hAnsiTheme="majorEastAsia" w:eastAsiaTheme="majorEastAsia"/>
          <w:sz w:val="28"/>
          <w:szCs w:val="28"/>
        </w:rPr>
        <w:t>社团</w:t>
      </w:r>
      <w:r>
        <w:rPr>
          <w:rFonts w:asciiTheme="majorEastAsia" w:hAnsiTheme="majorEastAsia" w:eastAsiaTheme="majorEastAsia"/>
          <w:sz w:val="28"/>
          <w:szCs w:val="28"/>
        </w:rPr>
        <w:t>资源</w:t>
      </w:r>
    </w:p>
    <w:p>
      <w:pPr>
        <w:rPr>
          <w:ins w:id="355" w:author="Administrator" w:date="2017-09-15T01:06:46Z"/>
          <w:rFonts w:hint="eastAsia"/>
          <w:lang w:eastAsia="zh-CN"/>
        </w:rPr>
      </w:pPr>
      <w:ins w:id="356" w:author="Administrator" w:date="2017-09-15T01:06:28Z">
        <w:r>
          <w:rPr>
            <w:rFonts w:hint="eastAsia"/>
            <w:lang w:eastAsia="zh-CN"/>
          </w:rPr>
          <w:t>社团</w:t>
        </w:r>
      </w:ins>
      <w:ins w:id="357" w:author="Administrator" w:date="2017-09-15T01:06:29Z">
        <w:r>
          <w:rPr>
            <w:rFonts w:hint="eastAsia"/>
            <w:lang w:eastAsia="zh-CN"/>
          </w:rPr>
          <w:t>介绍</w:t>
        </w:r>
      </w:ins>
      <w:ins w:id="358" w:author="Administrator" w:date="2017-09-15T01:06:33Z">
        <w:r>
          <w:rPr>
            <w:rFonts w:hint="eastAsia"/>
            <w:lang w:eastAsia="zh-CN"/>
          </w:rPr>
          <w:t>：</w:t>
        </w:r>
      </w:ins>
      <w:ins w:id="359" w:author="Administrator" w:date="2017-09-15T01:07:02Z">
        <w:r>
          <w:rPr>
            <w:rFonts w:hint="eastAsia"/>
            <w:lang w:eastAsia="zh-CN"/>
          </w:rPr>
          <w:t>数量、</w:t>
        </w:r>
      </w:ins>
      <w:ins w:id="360" w:author="Administrator" w:date="2017-09-15T01:07:05Z">
        <w:r>
          <w:rPr>
            <w:rFonts w:hint="eastAsia"/>
            <w:lang w:eastAsia="zh-CN"/>
          </w:rPr>
          <w:t>层次、</w:t>
        </w:r>
      </w:ins>
      <w:ins w:id="361" w:author="Administrator" w:date="2017-09-15T01:07:08Z">
        <w:r>
          <w:rPr>
            <w:rFonts w:hint="eastAsia"/>
            <w:lang w:eastAsia="zh-CN"/>
          </w:rPr>
          <w:t>重要性。</w:t>
        </w:r>
      </w:ins>
      <w:ins w:id="362" w:author="Administrator" w:date="2017-09-15T01:07:09Z">
        <w:r>
          <w:rPr>
            <w:rFonts w:hint="eastAsia"/>
            <w:lang w:eastAsia="zh-CN"/>
          </w:rPr>
          <w:t>你可以</w:t>
        </w:r>
      </w:ins>
      <w:ins w:id="363" w:author="Administrator" w:date="2017-09-15T01:07:10Z">
        <w:r>
          <w:rPr>
            <w:rFonts w:hint="eastAsia"/>
            <w:lang w:eastAsia="zh-CN"/>
          </w:rPr>
          <w:t>获得</w:t>
        </w:r>
      </w:ins>
      <w:ins w:id="364" w:author="Administrator" w:date="2017-09-15T01:07:11Z">
        <w:r>
          <w:rPr>
            <w:rFonts w:hint="eastAsia"/>
            <w:lang w:eastAsia="zh-CN"/>
          </w:rPr>
          <w:t>什么。</w:t>
        </w:r>
      </w:ins>
    </w:p>
    <w:p>
      <w:pPr>
        <w:rPr>
          <w:ins w:id="365" w:author="Administrator" w:date="2017-09-15T01:08:14Z"/>
          <w:rFonts w:hint="eastAsia"/>
          <w:lang w:val="en-US" w:eastAsia="zh-CN"/>
        </w:rPr>
      </w:pPr>
      <w:ins w:id="366" w:author="Administrator" w:date="2017-09-15T01:08:09Z">
        <w:r>
          <w:rPr>
            <w:rFonts w:hint="eastAsia"/>
            <w:lang w:val="en-US" w:eastAsia="zh-CN"/>
          </w:rPr>
          <w:t>重点</w:t>
        </w:r>
      </w:ins>
      <w:ins w:id="367" w:author="Administrator" w:date="2017-09-15T01:08:10Z">
        <w:r>
          <w:rPr>
            <w:rFonts w:hint="eastAsia"/>
            <w:lang w:val="en-US" w:eastAsia="zh-CN"/>
          </w:rPr>
          <w:t>社团</w:t>
        </w:r>
      </w:ins>
      <w:ins w:id="368" w:author="Administrator" w:date="2017-09-15T01:08:11Z">
        <w:r>
          <w:rPr>
            <w:rFonts w:hint="eastAsia"/>
            <w:lang w:val="en-US" w:eastAsia="zh-CN"/>
          </w:rPr>
          <w:t>的</w:t>
        </w:r>
      </w:ins>
      <w:ins w:id="369" w:author="Administrator" w:date="2017-09-15T01:08:12Z">
        <w:r>
          <w:rPr>
            <w:rFonts w:hint="eastAsia"/>
            <w:lang w:val="en-US" w:eastAsia="zh-CN"/>
          </w:rPr>
          <w:t>介绍</w:t>
        </w:r>
      </w:ins>
      <w:ins w:id="370" w:author="Administrator" w:date="2017-09-15T01:08:13Z">
        <w:r>
          <w:rPr>
            <w:rFonts w:hint="eastAsia"/>
            <w:lang w:val="en-US" w:eastAsia="zh-CN"/>
          </w:rPr>
          <w:t>；</w:t>
        </w:r>
      </w:ins>
    </w:p>
    <w:p>
      <w:pPr>
        <w:rPr>
          <w:ins w:id="371" w:author="Administrator" w:date="2017-09-15T01:08:53Z"/>
          <w:rFonts w:hint="eastAsia"/>
          <w:lang w:val="en-US" w:eastAsia="zh-CN"/>
        </w:rPr>
      </w:pPr>
      <w:ins w:id="372" w:author="Administrator" w:date="2017-09-15T01:08:15Z">
        <w:r>
          <w:rPr>
            <w:rFonts w:hint="eastAsia"/>
            <w:lang w:val="en-US" w:eastAsia="zh-CN"/>
          </w:rPr>
          <w:t>社团</w:t>
        </w:r>
      </w:ins>
      <w:ins w:id="373" w:author="Administrator" w:date="2017-09-15T01:08:16Z">
        <w:r>
          <w:rPr>
            <w:rFonts w:hint="eastAsia"/>
            <w:lang w:val="en-US" w:eastAsia="zh-CN"/>
          </w:rPr>
          <w:t>活动</w:t>
        </w:r>
      </w:ins>
      <w:ins w:id="374" w:author="Administrator" w:date="2017-09-15T01:08:17Z">
        <w:r>
          <w:rPr>
            <w:rFonts w:hint="eastAsia"/>
            <w:lang w:val="en-US" w:eastAsia="zh-CN"/>
          </w:rPr>
          <w:t>时间</w:t>
        </w:r>
      </w:ins>
      <w:ins w:id="375" w:author="Administrator" w:date="2017-09-15T01:08:36Z">
        <w:r>
          <w:rPr>
            <w:rFonts w:hint="eastAsia"/>
            <w:lang w:val="en-US" w:eastAsia="zh-CN"/>
          </w:rPr>
          <w:t>、</w:t>
        </w:r>
      </w:ins>
      <w:ins w:id="376" w:author="Administrator" w:date="2017-09-15T01:08:38Z">
        <w:r>
          <w:rPr>
            <w:rFonts w:hint="eastAsia"/>
            <w:lang w:val="en-US" w:eastAsia="zh-CN"/>
          </w:rPr>
          <w:t>纳新</w:t>
        </w:r>
      </w:ins>
      <w:ins w:id="377" w:author="Administrator" w:date="2017-09-15T01:08:39Z">
        <w:r>
          <w:rPr>
            <w:rFonts w:hint="eastAsia"/>
            <w:lang w:val="en-US" w:eastAsia="zh-CN"/>
          </w:rPr>
          <w:t>原则</w:t>
        </w:r>
      </w:ins>
      <w:ins w:id="378" w:author="Administrator" w:date="2017-09-15T01:08:18Z">
        <w:r>
          <w:rPr>
            <w:rFonts w:hint="eastAsia"/>
            <w:lang w:val="en-US" w:eastAsia="zh-CN"/>
          </w:rPr>
          <w:t>：</w:t>
        </w:r>
      </w:ins>
    </w:p>
    <w:p>
      <w:pPr>
        <w:rPr>
          <w:ins w:id="379" w:author="Administrator" w:date="2017-09-15T01:06:34Z"/>
          <w:rFonts w:hint="eastAsia"/>
          <w:lang w:val="en-US" w:eastAsia="zh-CN"/>
        </w:rPr>
      </w:pPr>
      <w:ins w:id="380" w:author="Administrator" w:date="2017-09-15T01:09:15Z">
        <w:r>
          <w:rPr>
            <w:rFonts w:hint="eastAsia"/>
            <w:lang w:val="en-US" w:eastAsia="zh-CN"/>
          </w:rPr>
          <w:t>如何</w:t>
        </w:r>
      </w:ins>
      <w:ins w:id="381" w:author="Administrator" w:date="2017-09-15T01:08:55Z">
        <w:r>
          <w:rPr>
            <w:rFonts w:hint="eastAsia"/>
            <w:lang w:val="en-US" w:eastAsia="zh-CN"/>
          </w:rPr>
          <w:t>资源</w:t>
        </w:r>
      </w:ins>
      <w:ins w:id="382" w:author="Administrator" w:date="2017-09-15T01:09:12Z">
        <w:r>
          <w:rPr>
            <w:rFonts w:hint="eastAsia"/>
            <w:lang w:val="en-US" w:eastAsia="zh-CN"/>
          </w:rPr>
          <w:t>利用：</w:t>
        </w:r>
      </w:ins>
    </w:p>
    <w:p>
      <w:pPr>
        <w:rPr>
          <w:ins w:id="383" w:author="Administrator" w:date="2017-09-15T01:17:52Z"/>
          <w:rFonts w:hint="eastAsia"/>
          <w:lang w:eastAsia="zh-CN"/>
        </w:rPr>
      </w:pPr>
      <w:ins w:id="384" w:author="Administrator" w:date="2017-09-15T01:06:36Z">
        <w:r>
          <w:rPr>
            <w:rFonts w:hint="eastAsia"/>
            <w:lang w:eastAsia="zh-CN"/>
          </w:rPr>
          <w:t>相</w:t>
        </w:r>
      </w:ins>
      <w:ins w:id="385" w:author="Administrator" w:date="2017-09-15T01:06:37Z">
        <w:r>
          <w:rPr>
            <w:rFonts w:hint="eastAsia"/>
            <w:lang w:eastAsia="zh-CN"/>
          </w:rPr>
          <w:t>关</w:t>
        </w:r>
      </w:ins>
      <w:ins w:id="386" w:author="Administrator" w:date="2017-09-15T01:06:43Z">
        <w:r>
          <w:rPr>
            <w:rFonts w:hint="eastAsia"/>
            <w:lang w:eastAsia="zh-CN"/>
          </w:rPr>
          <w:t>链接</w:t>
        </w:r>
      </w:ins>
      <w:ins w:id="387" w:author="Administrator" w:date="2017-09-15T01:06:50Z">
        <w:r>
          <w:rPr>
            <w:rFonts w:hint="eastAsia"/>
            <w:lang w:eastAsia="zh-CN"/>
          </w:rPr>
          <w:t>（</w:t>
        </w:r>
      </w:ins>
      <w:ins w:id="388" w:author="Administrator" w:date="2017-09-15T01:06:52Z">
        <w:r>
          <w:rPr>
            <w:rFonts w:hint="eastAsia"/>
            <w:lang w:eastAsia="zh-CN"/>
          </w:rPr>
          <w:t>如何联系</w:t>
        </w:r>
      </w:ins>
      <w:ins w:id="389" w:author="Administrator" w:date="2017-09-15T01:06:50Z">
        <w:r>
          <w:rPr>
            <w:rFonts w:hint="eastAsia"/>
            <w:lang w:eastAsia="zh-CN"/>
          </w:rPr>
          <w:t>）</w:t>
        </w:r>
      </w:ins>
      <w:ins w:id="390" w:author="Administrator" w:date="2017-09-15T01:06:43Z">
        <w:r>
          <w:rPr>
            <w:rFonts w:hint="eastAsia"/>
            <w:lang w:eastAsia="zh-CN"/>
          </w:rPr>
          <w:t>：</w:t>
        </w:r>
      </w:ins>
    </w:p>
    <w:p>
      <w:pPr>
        <w:rPr>
          <w:ins w:id="391" w:author="Administrator" w:date="2017-09-15T01:17:52Z"/>
          <w:rFonts w:hint="eastAsia"/>
          <w:lang w:eastAsia="zh-CN"/>
        </w:rPr>
      </w:pPr>
    </w:p>
    <w:p>
      <w:pPr>
        <w:rPr>
          <w:ins w:id="392" w:author="Administrator" w:date="2017-09-15T01:18:14Z"/>
          <w:rFonts w:hint="eastAsia"/>
          <w:lang w:eastAsia="zh-CN"/>
        </w:rPr>
      </w:pPr>
      <w:ins w:id="393" w:author="Administrator" w:date="2017-09-15T01:17:53Z">
        <w:r>
          <w:rPr>
            <w:rFonts w:hint="eastAsia"/>
            <w:lang w:eastAsia="zh-CN"/>
          </w:rPr>
          <w:t>让</w:t>
        </w:r>
      </w:ins>
      <w:ins w:id="394" w:author="Administrator" w:date="2017-09-15T01:17:54Z">
        <w:r>
          <w:rPr>
            <w:rFonts w:hint="eastAsia"/>
            <w:lang w:eastAsia="zh-CN"/>
          </w:rPr>
          <w:t>新生</w:t>
        </w:r>
      </w:ins>
      <w:ins w:id="395" w:author="Administrator" w:date="2017-09-15T01:17:55Z">
        <w:r>
          <w:rPr>
            <w:rFonts w:hint="eastAsia"/>
            <w:lang w:eastAsia="zh-CN"/>
          </w:rPr>
          <w:t>看到</w:t>
        </w:r>
      </w:ins>
      <w:ins w:id="396" w:author="Administrator" w:date="2017-09-15T01:17:57Z">
        <w:r>
          <w:rPr>
            <w:rFonts w:hint="eastAsia"/>
            <w:lang w:eastAsia="zh-CN"/>
          </w:rPr>
          <w:t>本页，</w:t>
        </w:r>
      </w:ins>
      <w:ins w:id="397" w:author="Administrator" w:date="2017-09-15T01:17:58Z">
        <w:r>
          <w:rPr>
            <w:rFonts w:hint="eastAsia"/>
            <w:lang w:eastAsia="zh-CN"/>
          </w:rPr>
          <w:t>可以</w:t>
        </w:r>
      </w:ins>
      <w:ins w:id="398" w:author="Administrator" w:date="2017-09-15T01:17:59Z">
        <w:r>
          <w:rPr>
            <w:rFonts w:hint="eastAsia"/>
            <w:lang w:eastAsia="zh-CN"/>
          </w:rPr>
          <w:t>根据</w:t>
        </w:r>
      </w:ins>
      <w:ins w:id="399" w:author="Administrator" w:date="2017-09-15T01:18:00Z">
        <w:r>
          <w:rPr>
            <w:rFonts w:hint="eastAsia"/>
            <w:lang w:eastAsia="zh-CN"/>
          </w:rPr>
          <w:t>自己</w:t>
        </w:r>
      </w:ins>
      <w:ins w:id="400" w:author="Administrator" w:date="2017-09-15T01:18:01Z">
        <w:r>
          <w:rPr>
            <w:rFonts w:hint="eastAsia"/>
            <w:lang w:eastAsia="zh-CN"/>
          </w:rPr>
          <w:t>兴趣</w:t>
        </w:r>
      </w:ins>
      <w:ins w:id="401" w:author="Administrator" w:date="2017-09-15T01:18:02Z">
        <w:r>
          <w:rPr>
            <w:rFonts w:hint="eastAsia"/>
            <w:lang w:eastAsia="zh-CN"/>
          </w:rPr>
          <w:t>爱好</w:t>
        </w:r>
      </w:ins>
      <w:ins w:id="402" w:author="Administrator" w:date="2017-09-15T01:18:05Z">
        <w:r>
          <w:rPr>
            <w:rFonts w:hint="eastAsia"/>
            <w:lang w:eastAsia="zh-CN"/>
          </w:rPr>
          <w:t>想加入</w:t>
        </w:r>
      </w:ins>
      <w:ins w:id="403" w:author="Administrator" w:date="2017-09-15T01:18:06Z">
        <w:r>
          <w:rPr>
            <w:rFonts w:hint="eastAsia"/>
            <w:lang w:eastAsia="zh-CN"/>
          </w:rPr>
          <w:t>或者</w:t>
        </w:r>
      </w:ins>
      <w:ins w:id="404" w:author="Administrator" w:date="2017-09-15T01:18:08Z">
        <w:r>
          <w:rPr>
            <w:rFonts w:hint="eastAsia"/>
            <w:lang w:eastAsia="zh-CN"/>
          </w:rPr>
          <w:t>了解</w:t>
        </w:r>
      </w:ins>
      <w:ins w:id="405" w:author="Administrator" w:date="2017-09-15T01:18:12Z">
        <w:r>
          <w:rPr>
            <w:rFonts w:hint="eastAsia"/>
            <w:lang w:eastAsia="zh-CN"/>
          </w:rPr>
          <w:t>相关</w:t>
        </w:r>
      </w:ins>
      <w:ins w:id="406" w:author="Administrator" w:date="2017-09-15T01:18:14Z">
        <w:r>
          <w:rPr>
            <w:rFonts w:hint="eastAsia"/>
            <w:lang w:eastAsia="zh-CN"/>
          </w:rPr>
          <w:t>社团。</w:t>
        </w:r>
      </w:ins>
    </w:p>
    <w:p>
      <w:pPr>
        <w:rPr>
          <w:ins w:id="407" w:author="Administrator" w:date="2017-09-15T01:18:15Z"/>
          <w:rFonts w:hint="eastAsia"/>
          <w:lang w:eastAsia="zh-CN"/>
        </w:rPr>
      </w:pPr>
      <w:ins w:id="408" w:author="Administrator" w:date="2017-09-15T01:18:18Z">
        <w:r>
          <w:rPr>
            <w:rFonts w:hint="eastAsia"/>
            <w:lang w:eastAsia="zh-CN"/>
          </w:rPr>
          <w:t>现在</w:t>
        </w:r>
      </w:ins>
      <w:ins w:id="409" w:author="Administrator" w:date="2017-09-15T01:18:19Z">
        <w:r>
          <w:rPr>
            <w:rFonts w:hint="eastAsia"/>
            <w:lang w:eastAsia="zh-CN"/>
          </w:rPr>
          <w:t>没有</w:t>
        </w:r>
      </w:ins>
      <w:ins w:id="410" w:author="Administrator" w:date="2017-09-15T01:18:20Z">
        <w:r>
          <w:rPr>
            <w:rFonts w:hint="eastAsia"/>
            <w:lang w:eastAsia="zh-CN"/>
          </w:rPr>
          <w:t>效果。</w:t>
        </w:r>
      </w:ins>
      <w:bookmarkStart w:id="0" w:name="_GoBack"/>
      <w:bookmarkEnd w:id="0"/>
    </w:p>
    <w:p>
      <w:pPr>
        <w:rPr>
          <w:ins w:id="411" w:author="Administrator" w:date="2017-09-15T01:06:25Z"/>
          <w:rFonts w:hint="eastAsia"/>
          <w:lang w:eastAsia="zh-CN"/>
        </w:rPr>
      </w:pPr>
    </w:p>
    <w:p>
      <w:r>
        <w:t>5.1团委网站</w:t>
      </w:r>
    </w:p>
    <w:p>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Helvetica Neue" w:hAnsi="Helvetica Neue" w:cs="Helvetica Neue"/>
          <w:kern w:val="0"/>
          <w:sz w:val="26"/>
          <w:szCs w:val="26"/>
        </w:rPr>
      </w:pPr>
      <w:r>
        <w:fldChar w:fldCharType="begin"/>
      </w:r>
      <w:r>
        <w:instrText xml:space="preserve"> HYPERLINK "http://www.tsinghua.edu.cn/publish/xtw/4837/index.html" </w:instrText>
      </w:r>
      <w:r>
        <w:fldChar w:fldCharType="separate"/>
      </w:r>
      <w:r>
        <w:rPr>
          <w:rFonts w:ascii="Helvetica Neue" w:hAnsi="Helvetica Neue" w:cs="Helvetica Neue"/>
          <w:color w:val="118EFF"/>
          <w:kern w:val="0"/>
          <w:sz w:val="26"/>
          <w:szCs w:val="26"/>
        </w:rPr>
        <w:t>http://www.tsinghua.edu.cn/publish/xtw/4837/index.html</w:t>
      </w:r>
      <w:r>
        <w:rPr>
          <w:rFonts w:ascii="Helvetica Neue" w:hAnsi="Helvetica Neue" w:cs="Helvetica Neue"/>
          <w:color w:val="118EFF"/>
          <w:kern w:val="0"/>
          <w:sz w:val="26"/>
          <w:szCs w:val="26"/>
        </w:rPr>
        <w:fldChar w:fldCharType="end"/>
      </w:r>
    </w:p>
    <w:p>
      <w:pPr>
        <w:rPr>
          <w:rFonts w:cs="Helvetica Neue"/>
          <w:kern w:val="0"/>
          <w:szCs w:val="26"/>
        </w:rPr>
      </w:pPr>
      <w:r>
        <w:rPr>
          <w:rFonts w:cs="Helvetica Neue"/>
          <w:kern w:val="0"/>
          <w:szCs w:val="26"/>
        </w:rPr>
        <w:t xml:space="preserve">5.2 </w:t>
      </w:r>
      <w:r>
        <w:rPr>
          <w:rFonts w:hint="eastAsia" w:cs="Helvetica Neue"/>
          <w:kern w:val="0"/>
          <w:szCs w:val="26"/>
        </w:rPr>
        <w:t>社团</w:t>
      </w:r>
      <w:r>
        <w:rPr>
          <w:rFonts w:cs="Helvetica Neue"/>
          <w:kern w:val="0"/>
          <w:szCs w:val="26"/>
        </w:rPr>
        <w:t>网站</w:t>
      </w:r>
    </w:p>
    <w:p>
      <w:pPr>
        <w:rPr>
          <w:rFonts w:cs="Helvetica Neue"/>
          <w:kern w:val="0"/>
          <w:szCs w:val="26"/>
        </w:rPr>
      </w:pPr>
      <w:r>
        <w:fldChar w:fldCharType="begin"/>
      </w:r>
      <w:r>
        <w:instrText xml:space="preserve"> HYPERLINK "http://student.tsinghua.edu.cn" </w:instrText>
      </w:r>
      <w:r>
        <w:fldChar w:fldCharType="separate"/>
      </w:r>
      <w:r>
        <w:rPr>
          <w:rStyle w:val="8"/>
          <w:rFonts w:cs="Helvetica Neue"/>
          <w:kern w:val="0"/>
          <w:szCs w:val="26"/>
        </w:rPr>
        <w:t>http://student.tsinghua.edu.cn</w:t>
      </w:r>
      <w:r>
        <w:rPr>
          <w:rStyle w:val="8"/>
          <w:rFonts w:cs="Helvetica Neue"/>
          <w:kern w:val="0"/>
          <w:szCs w:val="26"/>
        </w:rPr>
        <w:fldChar w:fldCharType="end"/>
      </w:r>
      <w:r>
        <w:rPr>
          <w:rFonts w:cs="Helvetica Neue"/>
          <w:kern w:val="0"/>
          <w:szCs w:val="26"/>
        </w:rPr>
        <w:t xml:space="preserve"> </w:t>
      </w:r>
    </w:p>
    <w:p>
      <w:pPr>
        <w:rPr>
          <w:rFonts w:hint="eastAsia" w:cs="Helvetica Neue"/>
          <w:kern w:val="0"/>
          <w:szCs w:val="26"/>
        </w:rPr>
      </w:pPr>
      <w:r>
        <w:rPr>
          <w:rFonts w:hint="eastAsia" w:cs="Helvetica Neue"/>
          <w:kern w:val="0"/>
          <w:szCs w:val="26"/>
        </w:rPr>
        <w:drawing>
          <wp:inline distT="0" distB="0" distL="0" distR="0">
            <wp:extent cx="5270500" cy="3352165"/>
            <wp:effectExtent l="0" t="0" r="1270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inline>
        </w:drawing>
      </w:r>
    </w:p>
    <w:p>
      <w:pPr>
        <w:rPr>
          <w:sz w:val="22"/>
        </w:rPr>
      </w:pPr>
    </w:p>
    <w:p/>
    <w:p>
      <w:pPr>
        <w:rPr>
          <w:del w:id="412" w:author="Administrator" w:date="2017-09-15T01:07:46Z"/>
          <w:rFonts w:hint="eastAsia"/>
        </w:rPr>
      </w:pPr>
    </w:p>
    <w:p>
      <w:pPr>
        <w:rPr>
          <w:rFonts w:hint="eastAsia"/>
        </w:rPr>
      </w:pPr>
    </w:p>
    <w:p>
      <w:pPr>
        <w:rPr>
          <w:del w:id="413" w:author="Administrator" w:date="2017-09-15T01:07:44Z"/>
          <w:rFonts w:hint="eastAsia"/>
        </w:rPr>
      </w:pPr>
    </w:p>
    <w:p>
      <w:pPr>
        <w:rPr>
          <w:rFonts w:hint="eastAsia"/>
        </w:rPr>
      </w:pPr>
    </w:p>
    <w:p>
      <w:pPr>
        <w:rPr>
          <w:rFonts w:hint="eastAsia"/>
        </w:rPr>
      </w:pPr>
    </w:p>
    <w:p>
      <w:pPr>
        <w:rPr>
          <w:rFonts w:hint="eastAsia"/>
        </w:rPr>
      </w:pPr>
    </w:p>
    <w:p>
      <w:pPr>
        <w:rPr>
          <w:rFonts w:hint="eastAsia"/>
        </w:rPr>
      </w:pPr>
    </w:p>
    <w:p>
      <w:pPr>
        <w:rPr>
          <w:del w:id="414" w:author="Administrator" w:date="2017-09-15T01:07:43Z"/>
          <w:rFonts w:hint="eastAsia"/>
        </w:rPr>
      </w:pPr>
      <w:del w:id="415" w:author="Administrator" w:date="2017-09-15T01:07:43Z">
        <w:r>
          <w:rPr/>
          <w:delText>清华大学2017</w:delText>
        </w:r>
      </w:del>
      <w:del w:id="416" w:author="Administrator" w:date="2017-09-15T01:07:43Z">
        <w:r>
          <w:rPr>
            <w:rFonts w:hint="eastAsia"/>
          </w:rPr>
          <w:delText>级</w:delText>
        </w:r>
      </w:del>
      <w:del w:id="417" w:author="Administrator" w:date="2017-09-15T01:07:43Z">
        <w:r>
          <w:rPr/>
          <w:delText>MEM第一梯次在课程期间成立了</w:delText>
        </w:r>
      </w:del>
      <w:del w:id="418" w:author="Administrator" w:date="2017-09-15T01:07:43Z">
        <w:r>
          <w:rPr>
            <w:rFonts w:hint="eastAsia"/>
          </w:rPr>
          <w:delText>个</w:delText>
        </w:r>
      </w:del>
      <w:del w:id="419" w:author="Administrator" w:date="2017-09-15T01:07:43Z">
        <w:r>
          <w:rPr/>
          <w:delText>社团，</w:delText>
        </w:r>
      </w:del>
      <w:del w:id="420" w:author="Administrator" w:date="2017-09-15T01:07:43Z">
        <w:r>
          <w:rPr>
            <w:rFonts w:hint="eastAsia"/>
          </w:rPr>
          <w:delText>简历</w:delText>
        </w:r>
      </w:del>
      <w:del w:id="421" w:author="Administrator" w:date="2017-09-15T01:07:43Z">
        <w:r>
          <w:rPr/>
          <w:delText>是敲门砖</w:delText>
        </w:r>
      </w:del>
    </w:p>
    <w:p>
      <w:pPr>
        <w:rPr>
          <w:rFonts w:hint="eastAsia"/>
        </w:rPr>
      </w:pPr>
      <w:del w:id="422" w:author="Administrator" w:date="2017-09-15T01:07:40Z">
        <w:r>
          <w:rPr>
            <w:rFonts w:hint="eastAsia"/>
          </w:rPr>
          <w:drawing>
            <wp:inline distT="0" distB="0" distL="0" distR="0">
              <wp:extent cx="5270500" cy="315468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inline>
          </w:drawing>
        </w:r>
      </w:del>
    </w:p>
    <w:p/>
    <w:p>
      <w:pPr>
        <w:rPr>
          <w:rFonts w:hint="eastAsia"/>
        </w:rPr>
      </w:pPr>
    </w:p>
    <w:p>
      <w:pPr>
        <w:rPr>
          <w:del w:id="424" w:author="Administrator" w:date="2017-09-15T01:05:48Z"/>
        </w:rPr>
      </w:pPr>
      <w:del w:id="425" w:author="Administrator" w:date="2017-09-15T01:05:48Z">
        <w:r>
          <w:rPr>
            <w:color w:val="FF0000"/>
          </w:rPr>
          <w:delText xml:space="preserve">杨杰 </w:delText>
        </w:r>
      </w:del>
      <w:del w:id="426" w:author="Administrator" w:date="2017-09-15T01:05:48Z">
        <w:r>
          <w:rPr>
            <w:rFonts w:hint="eastAsia"/>
            <w:color w:val="FF0000"/>
          </w:rPr>
          <w:delText>fa</w:delText>
        </w:r>
      </w:del>
      <w:del w:id="427" w:author="Administrator" w:date="2017-09-15T01:05:48Z">
        <w:r>
          <w:rPr>
            <w:color w:val="FF0000"/>
          </w:rPr>
          <w:delText>s</w:delText>
        </w:r>
      </w:del>
      <w:del w:id="428" w:author="Administrator" w:date="2017-09-15T01:05:48Z">
        <w:r>
          <w:rPr>
            <w:rFonts w:hint="eastAsia"/>
            <w:color w:val="FF0000"/>
          </w:rPr>
          <w:delText>ta</w:delText>
        </w:r>
      </w:del>
      <w:del w:id="429" w:author="Administrator" w:date="2017-09-15T01:05:48Z">
        <w:r>
          <w:rPr>
            <w:rFonts w:hint="eastAsia"/>
          </w:rPr>
          <w:delText>i</w:delText>
        </w:r>
      </w:del>
    </w:p>
    <w:p/>
    <w:p/>
    <w:p/>
    <w:p>
      <w:pPr>
        <w:rPr>
          <w:ins w:id="430" w:author="Administrator" w:date="2017-09-15T01:16:45Z"/>
          <w:rFonts w:hint="eastAsia"/>
          <w:lang w:eastAsia="zh-CN"/>
        </w:rPr>
      </w:pPr>
      <w:ins w:id="431" w:author="Administrator" w:date="2017-09-15T01:16:24Z">
        <w:r>
          <w:rPr>
            <w:rFonts w:hint="eastAsia"/>
            <w:lang w:eastAsia="zh-CN"/>
          </w:rPr>
          <w:t>建议</w:t>
        </w:r>
      </w:ins>
      <w:ins w:id="432" w:author="Administrator" w:date="2017-09-15T01:16:25Z">
        <w:r>
          <w:rPr>
            <w:rFonts w:hint="eastAsia"/>
            <w:lang w:eastAsia="zh-CN"/>
          </w:rPr>
          <w:t>所有</w:t>
        </w:r>
      </w:ins>
      <w:ins w:id="433" w:author="Administrator" w:date="2017-09-15T01:16:28Z">
        <w:r>
          <w:rPr>
            <w:rFonts w:hint="eastAsia"/>
            <w:lang w:eastAsia="zh-CN"/>
          </w:rPr>
          <w:t>学院</w:t>
        </w:r>
      </w:ins>
      <w:ins w:id="434" w:author="Administrator" w:date="2017-09-15T01:16:29Z">
        <w:r>
          <w:rPr>
            <w:rFonts w:hint="eastAsia"/>
            <w:lang w:eastAsia="zh-CN"/>
          </w:rPr>
          <w:t>合影</w:t>
        </w:r>
      </w:ins>
      <w:ins w:id="435" w:author="Administrator" w:date="2017-09-15T01:16:31Z">
        <w:r>
          <w:rPr>
            <w:rFonts w:hint="eastAsia"/>
            <w:lang w:eastAsia="zh-CN"/>
          </w:rPr>
          <w:t>图片、</w:t>
        </w:r>
      </w:ins>
      <w:ins w:id="436" w:author="Administrator" w:date="2017-09-15T01:16:36Z">
        <w:r>
          <w:rPr>
            <w:rFonts w:hint="eastAsia"/>
            <w:lang w:eastAsia="zh-CN"/>
          </w:rPr>
          <w:t>放在最后</w:t>
        </w:r>
      </w:ins>
      <w:ins w:id="437" w:author="Administrator" w:date="2017-09-15T01:16:40Z">
        <w:r>
          <w:rPr>
            <w:rFonts w:hint="eastAsia"/>
            <w:lang w:eastAsia="zh-CN"/>
          </w:rPr>
          <w:t>做一个</w:t>
        </w:r>
      </w:ins>
      <w:ins w:id="438" w:author="Administrator" w:date="2017-09-15T01:16:43Z">
        <w:r>
          <w:rPr>
            <w:rFonts w:hint="eastAsia"/>
            <w:lang w:eastAsia="zh-CN"/>
          </w:rPr>
          <w:t>风采</w:t>
        </w:r>
      </w:ins>
      <w:ins w:id="439" w:author="Administrator" w:date="2017-09-15T01:16:45Z">
        <w:r>
          <w:rPr>
            <w:rFonts w:hint="eastAsia"/>
            <w:lang w:eastAsia="zh-CN"/>
          </w:rPr>
          <w:t>展示</w:t>
        </w:r>
      </w:ins>
      <w:ins w:id="440" w:author="Administrator" w:date="2017-09-15T01:17:16Z">
        <w:r>
          <w:rPr>
            <w:rFonts w:hint="eastAsia"/>
            <w:lang w:eastAsia="zh-CN"/>
          </w:rPr>
          <w:t>。</w:t>
        </w:r>
      </w:ins>
    </w:p>
    <w:p>
      <w:pPr>
        <w:rPr>
          <w:rFonts w:hint="eastAsia"/>
          <w:lang w:eastAsia="zh-CN"/>
        </w:rPr>
      </w:pPr>
      <w:ins w:id="441" w:author="Administrator" w:date="2017-09-15T01:16:47Z">
        <w:r>
          <w:rPr>
            <w:rFonts w:hint="eastAsia"/>
            <w:lang w:eastAsia="zh-CN"/>
          </w:rPr>
          <w:t>不要</w:t>
        </w:r>
      </w:ins>
      <w:ins w:id="442" w:author="Administrator" w:date="2017-09-15T01:16:48Z">
        <w:r>
          <w:rPr>
            <w:rFonts w:hint="eastAsia"/>
            <w:lang w:eastAsia="zh-CN"/>
          </w:rPr>
          <w:t>单独在</w:t>
        </w:r>
      </w:ins>
      <w:ins w:id="443" w:author="Administrator" w:date="2017-09-15T01:16:50Z">
        <w:r>
          <w:rPr>
            <w:rFonts w:hint="eastAsia"/>
            <w:lang w:eastAsia="zh-CN"/>
          </w:rPr>
          <w:t>某个</w:t>
        </w:r>
      </w:ins>
      <w:ins w:id="444" w:author="Administrator" w:date="2017-09-15T01:16:51Z">
        <w:r>
          <w:rPr>
            <w:rFonts w:hint="eastAsia"/>
            <w:lang w:eastAsia="zh-CN"/>
          </w:rPr>
          <w:t>环节</w:t>
        </w:r>
      </w:ins>
      <w:ins w:id="445" w:author="Administrator" w:date="2017-09-15T01:16:52Z">
        <w:r>
          <w:rPr>
            <w:rFonts w:hint="eastAsia"/>
            <w:lang w:eastAsia="zh-CN"/>
          </w:rPr>
          <w:t>放</w:t>
        </w:r>
      </w:ins>
      <w:ins w:id="446" w:author="Administrator" w:date="2017-09-15T01:16:53Z">
        <w:r>
          <w:rPr>
            <w:rFonts w:hint="eastAsia"/>
            <w:lang w:eastAsia="zh-CN"/>
          </w:rPr>
          <w:t>合影</w:t>
        </w:r>
      </w:ins>
      <w:ins w:id="447" w:author="Administrator" w:date="2017-09-15T01:16:54Z">
        <w:r>
          <w:rPr>
            <w:rFonts w:hint="eastAsia"/>
            <w:lang w:eastAsia="zh-CN"/>
          </w:rPr>
          <w:t>，</w:t>
        </w:r>
      </w:ins>
      <w:ins w:id="448" w:author="Administrator" w:date="2017-09-15T01:16:57Z">
        <w:r>
          <w:rPr>
            <w:rFonts w:hint="eastAsia"/>
            <w:lang w:eastAsia="zh-CN"/>
          </w:rPr>
          <w:t>仅</w:t>
        </w:r>
      </w:ins>
      <w:ins w:id="449" w:author="Administrator" w:date="2017-09-15T01:16:59Z">
        <w:r>
          <w:rPr>
            <w:rFonts w:hint="eastAsia"/>
            <w:lang w:eastAsia="zh-CN"/>
          </w:rPr>
          <w:t>放能</w:t>
        </w:r>
      </w:ins>
      <w:ins w:id="450" w:author="Administrator" w:date="2017-09-15T01:17:00Z">
        <w:r>
          <w:rPr>
            <w:rFonts w:hint="eastAsia"/>
            <w:lang w:eastAsia="zh-CN"/>
          </w:rPr>
          <w:t>体现</w:t>
        </w:r>
      </w:ins>
      <w:ins w:id="451" w:author="Administrator" w:date="2017-09-15T01:17:01Z">
        <w:r>
          <w:rPr>
            <w:rFonts w:hint="eastAsia"/>
            <w:lang w:eastAsia="zh-CN"/>
          </w:rPr>
          <w:t>工作</w:t>
        </w:r>
      </w:ins>
      <w:ins w:id="452" w:author="Administrator" w:date="2017-09-15T01:17:02Z">
        <w:r>
          <w:rPr>
            <w:rFonts w:hint="eastAsia"/>
            <w:lang w:eastAsia="zh-CN"/>
          </w:rPr>
          <w:t>状态</w:t>
        </w:r>
      </w:ins>
      <w:ins w:id="453" w:author="Administrator" w:date="2017-09-15T01:17:03Z">
        <w:r>
          <w:rPr>
            <w:rFonts w:hint="eastAsia"/>
            <w:lang w:eastAsia="zh-CN"/>
          </w:rPr>
          <w:t>和</w:t>
        </w:r>
      </w:ins>
      <w:ins w:id="454" w:author="Administrator" w:date="2017-09-15T01:17:06Z">
        <w:r>
          <w:rPr>
            <w:rFonts w:hint="eastAsia"/>
            <w:lang w:eastAsia="zh-CN"/>
          </w:rPr>
          <w:t>科研</w:t>
        </w:r>
      </w:ins>
      <w:ins w:id="455" w:author="Administrator" w:date="2017-09-15T01:17:09Z">
        <w:r>
          <w:rPr>
            <w:rFonts w:hint="eastAsia"/>
            <w:lang w:eastAsia="zh-CN"/>
          </w:rPr>
          <w:t>实际情况</w:t>
        </w:r>
      </w:ins>
      <w:ins w:id="456" w:author="Administrator" w:date="2017-09-15T01:17:10Z">
        <w:r>
          <w:rPr>
            <w:rFonts w:hint="eastAsia"/>
            <w:lang w:eastAsia="zh-CN"/>
          </w:rPr>
          <w:t>的</w:t>
        </w:r>
      </w:ins>
      <w:ins w:id="457" w:author="Administrator" w:date="2017-09-15T01:17:13Z">
        <w:r>
          <w:rPr>
            <w:rFonts w:hint="eastAsia"/>
            <w:lang w:eastAsia="zh-CN"/>
          </w:rPr>
          <w:t>宣传图</w:t>
        </w:r>
      </w:ins>
      <w:ins w:id="458" w:author="Administrator" w:date="2017-09-15T01:17:14Z">
        <w:r>
          <w:rPr>
            <w:rFonts w:hint="eastAsia"/>
            <w:lang w:eastAsia="zh-CN"/>
          </w:rPr>
          <w:t>。</w:t>
        </w:r>
      </w:ins>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A00002EF" w:usb1="4000004B" w:usb2="00000000" w:usb3="00000000" w:csb0="2000019F" w:csb1="00000000"/>
  </w:font>
  <w:font w:name="Calibri">
    <w:panose1 w:val="020F0502020204030204"/>
    <w:charset w:val="00"/>
    <w:family w:val="swiss"/>
    <w:pitch w:val="default"/>
    <w:sig w:usb0="E10002FF" w:usb1="4000ACFF" w:usb2="00000009"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Helvetica Neue">
    <w:altName w:val="Corbel"/>
    <w:panose1 w:val="02000503000000020004"/>
    <w:charset w:val="00"/>
    <w:family w:val="auto"/>
    <w:pitch w:val="default"/>
    <w:sig w:usb0="00000000" w:usb1="00000000" w:usb2="00000010" w:usb3="00000000" w:csb0="00000001" w:csb1="00000000"/>
  </w:font>
  <w:font w:name="Arial">
    <w:panose1 w:val="020B0604020202020204"/>
    <w:charset w:val="00"/>
    <w:family w:val="auto"/>
    <w:pitch w:val="default"/>
    <w:sig w:usb0="E0002AFF" w:usb1="C0007843" w:usb2="00000009" w:usb3="00000000" w:csb0="400001FF" w:csb1="FFFF0000"/>
  </w:font>
  <w:font w:name="Calibri Light">
    <w:altName w:val="Calibri"/>
    <w:panose1 w:val="020F0302020204030204"/>
    <w:charset w:val="00"/>
    <w:family w:val="auto"/>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CC0527"/>
    <w:multiLevelType w:val="multilevel"/>
    <w:tmpl w:val="78CC0527"/>
    <w:lvl w:ilvl="0" w:tentative="0">
      <w:start w:val="1"/>
      <w:numFmt w:val="lowerLetter"/>
      <w:lvlText w:val="%1．"/>
      <w:lvlJc w:val="left"/>
      <w:pPr>
        <w:ind w:left="720" w:hanging="360"/>
      </w:pPr>
      <w:rPr>
        <w:rFonts w:hint="default"/>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1">
    <w:nsid w:val="7EE03974"/>
    <w:multiLevelType w:val="multilevel"/>
    <w:tmpl w:val="7EE03974"/>
    <w:lvl w:ilvl="0" w:tentative="0">
      <w:start w:val="1"/>
      <w:numFmt w:val="decimal"/>
      <w:lvlText w:val="%1."/>
      <w:lvlJc w:val="left"/>
      <w:pPr>
        <w:ind w:left="360" w:hanging="360"/>
      </w:pPr>
      <w:rPr>
        <w:rFonts w:hint="eastAsia"/>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160" w:hanging="72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240" w:hanging="108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trackRevisions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357"/>
    <w:rsid w:val="000C0B6A"/>
    <w:rsid w:val="001030F7"/>
    <w:rsid w:val="00163AAD"/>
    <w:rsid w:val="001F5456"/>
    <w:rsid w:val="00296170"/>
    <w:rsid w:val="003336BF"/>
    <w:rsid w:val="00380E26"/>
    <w:rsid w:val="00432EA0"/>
    <w:rsid w:val="0044772C"/>
    <w:rsid w:val="004A2D1B"/>
    <w:rsid w:val="0053173F"/>
    <w:rsid w:val="00684638"/>
    <w:rsid w:val="006F58F6"/>
    <w:rsid w:val="007D5D5D"/>
    <w:rsid w:val="007F3579"/>
    <w:rsid w:val="00814F8C"/>
    <w:rsid w:val="00865586"/>
    <w:rsid w:val="00887453"/>
    <w:rsid w:val="00894661"/>
    <w:rsid w:val="008C6090"/>
    <w:rsid w:val="00965357"/>
    <w:rsid w:val="00AC76BA"/>
    <w:rsid w:val="00AD526C"/>
    <w:rsid w:val="00B12787"/>
    <w:rsid w:val="00C90E97"/>
    <w:rsid w:val="00CA6343"/>
    <w:rsid w:val="00CF114F"/>
    <w:rsid w:val="00D53972"/>
    <w:rsid w:val="00D65E96"/>
    <w:rsid w:val="00D72815"/>
    <w:rsid w:val="00E35FAD"/>
    <w:rsid w:val="00E81AFF"/>
    <w:rsid w:val="00EF2920"/>
    <w:rsid w:val="00F44649"/>
    <w:rsid w:val="00F6177D"/>
    <w:rsid w:val="1E42327C"/>
    <w:rsid w:val="2B2F2978"/>
    <w:rsid w:val="385004A7"/>
    <w:rsid w:val="4D001661"/>
    <w:rsid w:val="773C14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character" w:default="1" w:styleId="7">
    <w:name w:val="Default Paragraph Font"/>
    <w:unhideWhenUsed/>
    <w:qFormat/>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2">
    <w:name w:val="annotation subject"/>
    <w:basedOn w:val="3"/>
    <w:next w:val="3"/>
    <w:link w:val="13"/>
    <w:unhideWhenUsed/>
    <w:qFormat/>
    <w:uiPriority w:val="99"/>
    <w:rPr>
      <w:b/>
      <w:bCs/>
    </w:rPr>
  </w:style>
  <w:style w:type="paragraph" w:styleId="3">
    <w:name w:val="annotation text"/>
    <w:basedOn w:val="1"/>
    <w:link w:val="12"/>
    <w:unhideWhenUsed/>
    <w:qFormat/>
    <w:uiPriority w:val="99"/>
    <w:pPr>
      <w:jc w:val="left"/>
    </w:pPr>
  </w:style>
  <w:style w:type="paragraph" w:styleId="4">
    <w:name w:val="Date"/>
    <w:basedOn w:val="1"/>
    <w:next w:val="1"/>
    <w:link w:val="15"/>
    <w:unhideWhenUsed/>
    <w:qFormat/>
    <w:uiPriority w:val="99"/>
    <w:pPr>
      <w:ind w:left="100" w:leftChars="2500"/>
    </w:pPr>
  </w:style>
  <w:style w:type="paragraph" w:styleId="5">
    <w:name w:val="Balloon Text"/>
    <w:basedOn w:val="1"/>
    <w:link w:val="14"/>
    <w:unhideWhenUsed/>
    <w:qFormat/>
    <w:uiPriority w:val="99"/>
    <w:rPr>
      <w:rFonts w:ascii="Times New Roman" w:hAnsi="Times New Roman" w:cs="Times New Roman"/>
      <w:sz w:val="18"/>
      <w:szCs w:val="18"/>
    </w:rPr>
  </w:style>
  <w:style w:type="paragraph" w:styleId="6">
    <w:name w:val="Normal (Web)"/>
    <w:basedOn w:val="1"/>
    <w:qFormat/>
    <w:uiPriority w:val="0"/>
    <w:pPr>
      <w:spacing w:beforeAutospacing="1" w:afterAutospacing="1"/>
      <w:jc w:val="left"/>
    </w:pPr>
    <w:rPr>
      <w:rFonts w:cs="Times New Roman"/>
      <w:kern w:val="0"/>
    </w:rPr>
  </w:style>
  <w:style w:type="character" w:styleId="8">
    <w:name w:val="Hyperlink"/>
    <w:basedOn w:val="7"/>
    <w:unhideWhenUsed/>
    <w:uiPriority w:val="99"/>
    <w:rPr>
      <w:color w:val="0563C1" w:themeColor="hyperlink"/>
      <w:u w:val="single"/>
      <w14:textFill>
        <w14:solidFill>
          <w14:schemeClr w14:val="hlink"/>
        </w14:solidFill>
      </w14:textFill>
    </w:rPr>
  </w:style>
  <w:style w:type="character" w:styleId="9">
    <w:name w:val="annotation reference"/>
    <w:basedOn w:val="7"/>
    <w:unhideWhenUsed/>
    <w:qFormat/>
    <w:uiPriority w:val="99"/>
    <w:rPr>
      <w:sz w:val="21"/>
      <w:szCs w:val="21"/>
    </w:rPr>
  </w:style>
  <w:style w:type="paragraph" w:customStyle="1" w:styleId="11">
    <w:name w:val="List Paragraph"/>
    <w:basedOn w:val="1"/>
    <w:qFormat/>
    <w:uiPriority w:val="34"/>
    <w:pPr>
      <w:ind w:firstLine="420" w:firstLineChars="200"/>
    </w:pPr>
  </w:style>
  <w:style w:type="character" w:customStyle="1" w:styleId="12">
    <w:name w:val="批注文字字符"/>
    <w:basedOn w:val="7"/>
    <w:link w:val="3"/>
    <w:semiHidden/>
    <w:qFormat/>
    <w:uiPriority w:val="99"/>
  </w:style>
  <w:style w:type="character" w:customStyle="1" w:styleId="13">
    <w:name w:val="批注主题字符"/>
    <w:basedOn w:val="12"/>
    <w:link w:val="2"/>
    <w:semiHidden/>
    <w:qFormat/>
    <w:uiPriority w:val="99"/>
    <w:rPr>
      <w:b/>
      <w:bCs/>
    </w:rPr>
  </w:style>
  <w:style w:type="character" w:customStyle="1" w:styleId="14">
    <w:name w:val="批注框文本字符"/>
    <w:basedOn w:val="7"/>
    <w:link w:val="5"/>
    <w:semiHidden/>
    <w:qFormat/>
    <w:uiPriority w:val="99"/>
    <w:rPr>
      <w:rFonts w:ascii="Times New Roman" w:hAnsi="Times New Roman" w:cs="Times New Roman"/>
      <w:sz w:val="18"/>
      <w:szCs w:val="18"/>
    </w:rPr>
  </w:style>
  <w:style w:type="character" w:customStyle="1" w:styleId="15">
    <w:name w:val="日期字符"/>
    <w:basedOn w:val="7"/>
    <w:link w:val="4"/>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229</Words>
  <Characters>1310</Characters>
  <Lines>10</Lines>
  <Paragraphs>3</Paragraphs>
  <TotalTime>0</TotalTime>
  <ScaleCrop>false</ScaleCrop>
  <LinksUpToDate>false</LinksUpToDate>
  <CharactersWithSpaces>1536</CharactersWithSpaces>
  <Application>WPS Office_10.1.0.6747_F1E327BC-269C-435d-A152-05C5408002CA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2017-09-12T14:48:00Z</dcterms:created>
  <dc:creator>邓钦</dc:creator>
  <cp:lastModifiedBy>Administrator</cp:lastModifiedBy>
  <dcterms:modified xsi:type="dcterms:W3CDTF">2017-09-14T17:18:22Z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ies>
</file>